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FDDBC4F" w14:textId="77777777" w:rsidR="008631EB" w:rsidRPr="00FE0C54" w:rsidRDefault="008631EB" w:rsidP="008E446C">
      <w:pPr>
        <w:jc w:val="right"/>
        <w:rPr>
          <w:rFonts w:ascii="Arial" w:hAnsi="Arial"/>
          <w:b/>
          <w:kern w:val="0"/>
        </w:rPr>
      </w:pPr>
      <w:bookmarkStart w:id="0" w:name="PutConferenceHere"/>
      <w:r w:rsidRPr="00FE0C54">
        <w:rPr>
          <w:rFonts w:ascii="Arial" w:hAnsi="Arial"/>
          <w:b/>
          <w:kern w:val="0"/>
        </w:rPr>
        <w:t>Proceedings of the 2018 Design of Medical Devices Conference</w:t>
      </w:r>
    </w:p>
    <w:p w14:paraId="188DE9CF" w14:textId="77777777" w:rsidR="008631EB" w:rsidRPr="00FE0C54" w:rsidRDefault="008631EB" w:rsidP="008E446C">
      <w:pPr>
        <w:jc w:val="right"/>
        <w:rPr>
          <w:rFonts w:ascii="Arial" w:hAnsi="Arial"/>
          <w:b/>
          <w:kern w:val="0"/>
        </w:rPr>
      </w:pPr>
      <w:r w:rsidRPr="00FE0C54">
        <w:rPr>
          <w:rFonts w:ascii="Arial" w:hAnsi="Arial"/>
          <w:b/>
          <w:kern w:val="0"/>
        </w:rPr>
        <w:t>DMD2018</w:t>
      </w:r>
    </w:p>
    <w:p w14:paraId="174F6C24" w14:textId="77777777" w:rsidR="008B61D2" w:rsidRPr="00FE0C54" w:rsidRDefault="008631EB" w:rsidP="008E446C">
      <w:pPr>
        <w:jc w:val="right"/>
        <w:rPr>
          <w:rFonts w:ascii="Arial" w:hAnsi="Arial"/>
          <w:b/>
          <w:kern w:val="0"/>
        </w:rPr>
      </w:pPr>
      <w:r w:rsidRPr="00FE0C54">
        <w:rPr>
          <w:rFonts w:ascii="Arial" w:hAnsi="Arial"/>
          <w:b/>
          <w:kern w:val="0"/>
        </w:rPr>
        <w:t>April 9-12, 2018, Minneapolis, MN, USA</w:t>
      </w:r>
    </w:p>
    <w:p w14:paraId="5CF44E8F" w14:textId="05B0268E" w:rsidR="008B61D2" w:rsidRPr="00FE0C54" w:rsidRDefault="008631EB" w:rsidP="008E446C">
      <w:pPr>
        <w:pStyle w:val="DocumentNumber"/>
        <w:spacing w:before="0"/>
      </w:pPr>
      <w:bookmarkStart w:id="1" w:name="PutDocumentNumberHere"/>
      <w:bookmarkEnd w:id="0"/>
      <w:r w:rsidRPr="00FE0C54">
        <w:t>DMD2018-</w:t>
      </w:r>
      <w:r w:rsidR="00B97010" w:rsidRPr="00FE0C54">
        <w:t>6862</w:t>
      </w:r>
    </w:p>
    <w:bookmarkEnd w:id="1"/>
    <w:p w14:paraId="2376A79B" w14:textId="77777777" w:rsidR="008B61D2" w:rsidRPr="00FE0C54" w:rsidRDefault="008B61D2" w:rsidP="008E446C">
      <w:pPr>
        <w:sectPr w:rsidR="008B61D2" w:rsidRPr="00FE0C54">
          <w:footerReference w:type="default" r:id="rId8"/>
          <w:type w:val="continuous"/>
          <w:pgSz w:w="12240" w:h="15840"/>
          <w:pgMar w:top="720" w:right="720" w:bottom="1440" w:left="720" w:header="720" w:footer="720" w:gutter="0"/>
          <w:cols w:space="720"/>
        </w:sectPr>
      </w:pPr>
    </w:p>
    <w:p w14:paraId="1A08AF1E" w14:textId="77777777" w:rsidR="004E5D04" w:rsidRPr="00FE0C54" w:rsidRDefault="004E5D04" w:rsidP="008E446C">
      <w:pPr>
        <w:pStyle w:val="NoSpacing"/>
        <w:rPr>
          <w:rFonts w:ascii="Arial" w:hAnsi="Arial" w:cs="Arial"/>
          <w:sz w:val="20"/>
          <w:szCs w:val="20"/>
        </w:rPr>
      </w:pPr>
    </w:p>
    <w:p w14:paraId="5A32C227" w14:textId="32FDAAB2" w:rsidR="004E5D04" w:rsidRPr="00FE0C54" w:rsidRDefault="004E5D04" w:rsidP="008E446C">
      <w:pPr>
        <w:pStyle w:val="NoSpacing"/>
        <w:jc w:val="center"/>
        <w:rPr>
          <w:rFonts w:ascii="Arial" w:hAnsi="Arial" w:cs="Arial"/>
          <w:b/>
          <w:sz w:val="20"/>
          <w:szCs w:val="20"/>
        </w:rPr>
      </w:pPr>
      <w:r w:rsidRPr="00FE0C54">
        <w:rPr>
          <w:rFonts w:ascii="Arial" w:hAnsi="Arial" w:cs="Arial"/>
          <w:b/>
          <w:sz w:val="20"/>
          <w:szCs w:val="20"/>
        </w:rPr>
        <w:t>Real-Time, Non-Contact Position Tracking of Medical Devices and Surgical Tools through the Analysis of Magnetic Field Vectors</w:t>
      </w:r>
    </w:p>
    <w:p w14:paraId="684F2B1B" w14:textId="77777777" w:rsidR="008B61D2" w:rsidRPr="00FE0C54" w:rsidRDefault="008B61D2" w:rsidP="008E446C"/>
    <w:p w14:paraId="40359BF3" w14:textId="77777777" w:rsidR="008B61D2" w:rsidRPr="00FE0C54" w:rsidRDefault="008B61D2" w:rsidP="008E446C"/>
    <w:tbl>
      <w:tblPr>
        <w:tblW w:w="0" w:type="auto"/>
        <w:tblLayout w:type="fixed"/>
        <w:tblLook w:val="0000" w:firstRow="0" w:lastRow="0" w:firstColumn="0" w:lastColumn="0" w:noHBand="0" w:noVBand="0"/>
      </w:tblPr>
      <w:tblGrid>
        <w:gridCol w:w="4680"/>
        <w:gridCol w:w="4680"/>
      </w:tblGrid>
      <w:tr w:rsidR="008B61D2" w:rsidRPr="00FE0C54" w14:paraId="3E9AAC50" w14:textId="77777777">
        <w:tc>
          <w:tcPr>
            <w:tcW w:w="4680" w:type="dxa"/>
          </w:tcPr>
          <w:p w14:paraId="63AC9DC1" w14:textId="77777777" w:rsidR="007B2BF3" w:rsidRPr="00FE0C54" w:rsidRDefault="004E5D04" w:rsidP="008E446C">
            <w:pPr>
              <w:pStyle w:val="Author"/>
            </w:pPr>
            <w:bookmarkStart w:id="2" w:name="PutAuthorsHere"/>
            <w:r w:rsidRPr="00FE0C54">
              <w:t>Mohammad Odeh</w:t>
            </w:r>
          </w:p>
          <w:p w14:paraId="702CE534" w14:textId="77777777" w:rsidR="008B61D2" w:rsidRPr="00FE0C54" w:rsidRDefault="004E5D04" w:rsidP="008E446C">
            <w:pPr>
              <w:pStyle w:val="Author"/>
              <w:rPr>
                <w:b w:val="0"/>
              </w:rPr>
            </w:pPr>
            <w:r w:rsidRPr="00FE0C54">
              <w:rPr>
                <w:b w:val="0"/>
              </w:rPr>
              <w:t>Institute for Simulation and Training, University of Central Florida</w:t>
            </w:r>
          </w:p>
          <w:p w14:paraId="0561F1E8" w14:textId="77777777" w:rsidR="007B2BF3" w:rsidRPr="00FE0C54" w:rsidRDefault="004E5D04" w:rsidP="008E446C">
            <w:pPr>
              <w:pStyle w:val="Affiliation"/>
            </w:pPr>
            <w:r w:rsidRPr="00FE0C54">
              <w:t>Orlando, Florida</w:t>
            </w:r>
            <w:r w:rsidR="007B2BF3" w:rsidRPr="00FE0C54">
              <w:t xml:space="preserve">, </w:t>
            </w:r>
            <w:r w:rsidRPr="00FE0C54">
              <w:t>USA</w:t>
            </w:r>
          </w:p>
        </w:tc>
        <w:tc>
          <w:tcPr>
            <w:tcW w:w="4680" w:type="dxa"/>
          </w:tcPr>
          <w:p w14:paraId="198A080E" w14:textId="77777777" w:rsidR="007B2BF3" w:rsidRPr="00FE0C54" w:rsidRDefault="004E5D04" w:rsidP="008E446C">
            <w:pPr>
              <w:pStyle w:val="Author"/>
            </w:pPr>
            <w:r w:rsidRPr="00FE0C54">
              <w:t>Edward Daniel Nichols</w:t>
            </w:r>
          </w:p>
          <w:p w14:paraId="5F63D275" w14:textId="77777777" w:rsidR="004E5D04" w:rsidRPr="00FE0C54" w:rsidRDefault="004E5D04" w:rsidP="008E446C">
            <w:pPr>
              <w:pStyle w:val="Author"/>
              <w:rPr>
                <w:b w:val="0"/>
              </w:rPr>
            </w:pPr>
            <w:r w:rsidRPr="00FE0C54">
              <w:rPr>
                <w:b w:val="0"/>
              </w:rPr>
              <w:t>Institute for Simulation and Training, University of Central Florida</w:t>
            </w:r>
          </w:p>
          <w:p w14:paraId="138DB663" w14:textId="77777777" w:rsidR="008B61D2" w:rsidRPr="00FE0C54" w:rsidRDefault="004E5D04" w:rsidP="008E446C">
            <w:pPr>
              <w:pStyle w:val="Author"/>
              <w:rPr>
                <w:b w:val="0"/>
              </w:rPr>
            </w:pPr>
            <w:r w:rsidRPr="00FE0C54">
              <w:rPr>
                <w:b w:val="0"/>
              </w:rPr>
              <w:t>Orlando, Florida, USA</w:t>
            </w:r>
          </w:p>
        </w:tc>
      </w:tr>
      <w:tr w:rsidR="00E62FE4" w:rsidRPr="00FE0C54" w14:paraId="2801CED9" w14:textId="77777777">
        <w:tc>
          <w:tcPr>
            <w:tcW w:w="4680" w:type="dxa"/>
          </w:tcPr>
          <w:p w14:paraId="78AB0CD7" w14:textId="77777777" w:rsidR="00E62FE4" w:rsidRPr="00FE0C54" w:rsidRDefault="00E62FE4" w:rsidP="008E446C">
            <w:pPr>
              <w:pStyle w:val="Author"/>
            </w:pPr>
          </w:p>
        </w:tc>
        <w:tc>
          <w:tcPr>
            <w:tcW w:w="4680" w:type="dxa"/>
          </w:tcPr>
          <w:p w14:paraId="55188060" w14:textId="77777777" w:rsidR="00E62FE4" w:rsidRPr="00FE0C54" w:rsidRDefault="00E62FE4" w:rsidP="008E446C">
            <w:pPr>
              <w:pStyle w:val="Author"/>
            </w:pPr>
          </w:p>
        </w:tc>
      </w:tr>
    </w:tbl>
    <w:p w14:paraId="4ED14351" w14:textId="77777777" w:rsidR="008B61D2" w:rsidRPr="00FE0C54" w:rsidRDefault="008B61D2" w:rsidP="008E446C"/>
    <w:p w14:paraId="4D10547D" w14:textId="77777777" w:rsidR="008B61D2" w:rsidRPr="00FE0C54" w:rsidRDefault="008B61D2" w:rsidP="008E446C"/>
    <w:tbl>
      <w:tblPr>
        <w:tblW w:w="0" w:type="auto"/>
        <w:tblLayout w:type="fixed"/>
        <w:tblLook w:val="0000" w:firstRow="0" w:lastRow="0" w:firstColumn="0" w:lastColumn="0" w:noHBand="0" w:noVBand="0"/>
      </w:tblPr>
      <w:tblGrid>
        <w:gridCol w:w="4680"/>
        <w:gridCol w:w="4680"/>
      </w:tblGrid>
      <w:tr w:rsidR="004E5D04" w:rsidRPr="00FE0C54" w14:paraId="1D7719C1" w14:textId="77777777" w:rsidTr="0037275A">
        <w:tc>
          <w:tcPr>
            <w:tcW w:w="4680" w:type="dxa"/>
          </w:tcPr>
          <w:p w14:paraId="068625FE" w14:textId="77777777" w:rsidR="004E5D04" w:rsidRPr="00FE0C54" w:rsidRDefault="004E5D04" w:rsidP="008E446C">
            <w:pPr>
              <w:pStyle w:val="Author"/>
            </w:pPr>
            <w:r w:rsidRPr="00FE0C54">
              <w:t>Fluvio L Lobo Fenoglietto</w:t>
            </w:r>
          </w:p>
          <w:p w14:paraId="636C27EF" w14:textId="77777777" w:rsidR="004E5D04" w:rsidRPr="00FE0C54" w:rsidRDefault="004E5D04" w:rsidP="008E446C">
            <w:pPr>
              <w:pStyle w:val="Author"/>
              <w:rPr>
                <w:b w:val="0"/>
              </w:rPr>
            </w:pPr>
            <w:r w:rsidRPr="00FE0C54">
              <w:rPr>
                <w:b w:val="0"/>
              </w:rPr>
              <w:t>Institute for Simulation and Training, University of Central Florida</w:t>
            </w:r>
          </w:p>
          <w:p w14:paraId="4744F189" w14:textId="77777777" w:rsidR="004E5D04" w:rsidRPr="00FE0C54" w:rsidRDefault="004E5D04" w:rsidP="008E446C">
            <w:pPr>
              <w:pStyle w:val="Affiliation"/>
            </w:pPr>
            <w:r w:rsidRPr="00FE0C54">
              <w:t>Orlando, Florida, USA</w:t>
            </w:r>
          </w:p>
        </w:tc>
        <w:tc>
          <w:tcPr>
            <w:tcW w:w="4680" w:type="dxa"/>
          </w:tcPr>
          <w:p w14:paraId="3AF2FC52" w14:textId="77777777" w:rsidR="004E5D04" w:rsidRPr="00FE0C54" w:rsidRDefault="004E5D04" w:rsidP="008E446C">
            <w:pPr>
              <w:pStyle w:val="Author"/>
            </w:pPr>
            <w:r w:rsidRPr="00FE0C54">
              <w:t>Jack Stubbs</w:t>
            </w:r>
          </w:p>
          <w:p w14:paraId="16C6B0AE" w14:textId="77777777" w:rsidR="004E5D04" w:rsidRPr="00FE0C54" w:rsidRDefault="004E5D04" w:rsidP="008E446C">
            <w:pPr>
              <w:pStyle w:val="Author"/>
              <w:rPr>
                <w:b w:val="0"/>
              </w:rPr>
            </w:pPr>
            <w:r w:rsidRPr="00FE0C54">
              <w:rPr>
                <w:b w:val="0"/>
              </w:rPr>
              <w:t>Institute for Simulation and Training, University of Central Florida</w:t>
            </w:r>
          </w:p>
          <w:p w14:paraId="5F74C359" w14:textId="77777777" w:rsidR="004E5D04" w:rsidRPr="00FE0C54" w:rsidRDefault="004E5D04" w:rsidP="008E446C">
            <w:pPr>
              <w:pStyle w:val="Author"/>
              <w:rPr>
                <w:b w:val="0"/>
              </w:rPr>
            </w:pPr>
            <w:r w:rsidRPr="00FE0C54">
              <w:rPr>
                <w:b w:val="0"/>
              </w:rPr>
              <w:t>Orlando, Florida, USA</w:t>
            </w:r>
          </w:p>
        </w:tc>
      </w:tr>
    </w:tbl>
    <w:p w14:paraId="7D23D494" w14:textId="77777777" w:rsidR="008B61D2" w:rsidRPr="00FE0C54" w:rsidRDefault="008B61D2" w:rsidP="008E446C"/>
    <w:bookmarkEnd w:id="2"/>
    <w:p w14:paraId="124C71D3" w14:textId="4833A7E9" w:rsidR="008B61D2" w:rsidRPr="00FE0C54" w:rsidRDefault="008B61D2" w:rsidP="008E446C">
      <w:pPr>
        <w:sectPr w:rsidR="008B61D2" w:rsidRPr="00FE0C54">
          <w:type w:val="continuous"/>
          <w:pgSz w:w="12240" w:h="15840"/>
          <w:pgMar w:top="720" w:right="1440" w:bottom="1440" w:left="1440" w:header="720" w:footer="720" w:gutter="0"/>
          <w:cols w:space="720"/>
        </w:sectPr>
      </w:pPr>
    </w:p>
    <w:p w14:paraId="19B76101" w14:textId="77777777" w:rsidR="008B61D2" w:rsidRPr="00FE0C54" w:rsidRDefault="00FD7721" w:rsidP="008E446C">
      <w:pPr>
        <w:pStyle w:val="Heading1"/>
        <w:spacing w:before="0"/>
      </w:pPr>
      <w:r w:rsidRPr="00FE0C54">
        <w:t>Background</w:t>
      </w:r>
    </w:p>
    <w:p w14:paraId="18797E89" w14:textId="5B397A55" w:rsidR="00C70116" w:rsidRPr="00FE0C54" w:rsidRDefault="004164E8" w:rsidP="004164E8">
      <w:pPr>
        <w:pStyle w:val="NoSpacing"/>
        <w:rPr>
          <w:sz w:val="20"/>
          <w:szCs w:val="20"/>
        </w:rPr>
      </w:pPr>
      <w:r>
        <w:rPr>
          <w:sz w:val="20"/>
          <w:szCs w:val="20"/>
        </w:rPr>
        <w:t>The adoption</w:t>
      </w:r>
      <w:r w:rsidR="00BD31C7">
        <w:rPr>
          <w:sz w:val="20"/>
          <w:szCs w:val="20"/>
        </w:rPr>
        <w:t xml:space="preserve"> </w:t>
      </w:r>
      <w:r>
        <w:rPr>
          <w:sz w:val="20"/>
          <w:szCs w:val="20"/>
        </w:rPr>
        <w:t xml:space="preserve">of robotically assisted surgeries </w:t>
      </w:r>
      <w:r w:rsidR="00BD31C7">
        <w:rPr>
          <w:sz w:val="20"/>
          <w:szCs w:val="20"/>
        </w:rPr>
        <w:t>is</w:t>
      </w:r>
      <w:r>
        <w:rPr>
          <w:sz w:val="20"/>
          <w:szCs w:val="20"/>
        </w:rPr>
        <w:t xml:space="preserve"> increas</w:t>
      </w:r>
      <w:r w:rsidR="00BD31C7">
        <w:rPr>
          <w:sz w:val="20"/>
          <w:szCs w:val="20"/>
        </w:rPr>
        <w:t>ing</w:t>
      </w:r>
      <w:r>
        <w:rPr>
          <w:sz w:val="20"/>
          <w:szCs w:val="20"/>
        </w:rPr>
        <w:t xml:space="preserve"> </w:t>
      </w:r>
      <w:r w:rsidR="00BD31C7">
        <w:rPr>
          <w:sz w:val="20"/>
          <w:szCs w:val="20"/>
        </w:rPr>
        <w:t>at a dramatic rate.</w:t>
      </w:r>
      <w:r w:rsidR="004E5D04" w:rsidRPr="00FE0C54">
        <w:rPr>
          <w:sz w:val="20"/>
          <w:szCs w:val="20"/>
        </w:rPr>
        <w:t xml:space="preserve"> </w:t>
      </w:r>
      <w:r w:rsidR="00BD31C7">
        <w:rPr>
          <w:sz w:val="20"/>
          <w:szCs w:val="20"/>
        </w:rPr>
        <w:t>T</w:t>
      </w:r>
      <w:r w:rsidR="004E5D04" w:rsidRPr="00FE0C54">
        <w:rPr>
          <w:sz w:val="20"/>
          <w:szCs w:val="20"/>
        </w:rPr>
        <w:t xml:space="preserve">he </w:t>
      </w:r>
      <w:r w:rsidR="004E5D04" w:rsidRPr="00FE0C54">
        <w:rPr>
          <w:i/>
          <w:sz w:val="20"/>
          <w:szCs w:val="20"/>
        </w:rPr>
        <w:t>Da Vinci</w:t>
      </w:r>
      <w:r w:rsidR="004E5D04" w:rsidRPr="00FE0C54">
        <w:rPr>
          <w:sz w:val="20"/>
          <w:szCs w:val="20"/>
        </w:rPr>
        <w:t xml:space="preserve"> “was used in 80% of radical prostatectomies performed in the U.S. for 2008, just nine years after the </w:t>
      </w:r>
      <w:r>
        <w:rPr>
          <w:sz w:val="20"/>
          <w:szCs w:val="20"/>
        </w:rPr>
        <w:t xml:space="preserve">system went on the market” [8]. </w:t>
      </w:r>
      <w:r w:rsidR="004E5D04" w:rsidRPr="00FE0C54">
        <w:rPr>
          <w:sz w:val="20"/>
          <w:szCs w:val="20"/>
        </w:rPr>
        <w:t xml:space="preserve">The </w:t>
      </w:r>
      <w:r w:rsidR="004E5D04" w:rsidRPr="00FE0C54">
        <w:rPr>
          <w:i/>
          <w:sz w:val="20"/>
          <w:szCs w:val="20"/>
        </w:rPr>
        <w:t>Da Vinci</w:t>
      </w:r>
      <w:r w:rsidR="004E5D04" w:rsidRPr="00FE0C54">
        <w:rPr>
          <w:sz w:val="20"/>
          <w:szCs w:val="20"/>
        </w:rPr>
        <w:t xml:space="preserve"> is </w:t>
      </w:r>
      <w:r w:rsidR="00BD31C7">
        <w:rPr>
          <w:sz w:val="20"/>
          <w:szCs w:val="20"/>
        </w:rPr>
        <w:t xml:space="preserve">but one of the systems </w:t>
      </w:r>
      <w:r w:rsidR="004E5D04" w:rsidRPr="00FE0C54">
        <w:rPr>
          <w:sz w:val="20"/>
          <w:szCs w:val="20"/>
        </w:rPr>
        <w:t xml:space="preserve">driving the development of more versatile, more cost-effective and more autonomous systems. </w:t>
      </w:r>
      <w:r w:rsidR="00BD31C7">
        <w:rPr>
          <w:sz w:val="20"/>
          <w:szCs w:val="20"/>
        </w:rPr>
        <w:t>R</w:t>
      </w:r>
      <w:r w:rsidR="00D14BA8" w:rsidRPr="00FE0C54">
        <w:rPr>
          <w:sz w:val="20"/>
          <w:szCs w:val="20"/>
        </w:rPr>
        <w:t xml:space="preserve">obotic systems </w:t>
      </w:r>
      <w:r w:rsidR="00AD55AE">
        <w:rPr>
          <w:sz w:val="20"/>
          <w:szCs w:val="20"/>
        </w:rPr>
        <w:t>require real-time, accurate position information of the anatomy and surgical instruments to allow the surgical team to perform critical tasks. For e</w:t>
      </w:r>
      <w:r w:rsidR="00D14BA8" w:rsidRPr="00FE0C54">
        <w:rPr>
          <w:sz w:val="20"/>
          <w:szCs w:val="20"/>
        </w:rPr>
        <w:t>xample,</w:t>
      </w:r>
      <w:r w:rsidR="004E5D04" w:rsidRPr="00FE0C54">
        <w:rPr>
          <w:sz w:val="20"/>
          <w:szCs w:val="20"/>
        </w:rPr>
        <w:t xml:space="preserve"> Renishaw’s </w:t>
      </w:r>
      <w:r w:rsidR="00016995" w:rsidRPr="00FE0C54">
        <w:rPr>
          <w:i/>
          <w:sz w:val="20"/>
          <w:szCs w:val="20"/>
        </w:rPr>
        <w:t>neuromate</w:t>
      </w:r>
      <w:r w:rsidR="00016995" w:rsidRPr="00FE0C54">
        <w:rPr>
          <w:sz w:val="20"/>
          <w:szCs w:val="20"/>
        </w:rPr>
        <w:t xml:space="preserve"> and</w:t>
      </w:r>
      <w:r w:rsidR="00DA0F6D" w:rsidRPr="00FE0C54">
        <w:rPr>
          <w:sz w:val="20"/>
          <w:szCs w:val="20"/>
        </w:rPr>
        <w:t xml:space="preserve"> Accuray’s </w:t>
      </w:r>
      <w:r w:rsidR="00DA0F6D" w:rsidRPr="00FE0C54">
        <w:rPr>
          <w:i/>
          <w:sz w:val="20"/>
          <w:szCs w:val="20"/>
        </w:rPr>
        <w:t>CyberKnife</w:t>
      </w:r>
      <w:r w:rsidR="00016995" w:rsidRPr="00FE0C54">
        <w:rPr>
          <w:sz w:val="20"/>
          <w:szCs w:val="20"/>
        </w:rPr>
        <w:t xml:space="preserve"> both require the</w:t>
      </w:r>
      <w:r w:rsidR="00CE1D05" w:rsidRPr="00FE0C54">
        <w:rPr>
          <w:sz w:val="20"/>
          <w:szCs w:val="20"/>
        </w:rPr>
        <w:t xml:space="preserve"> precise</w:t>
      </w:r>
      <w:r w:rsidR="00016995" w:rsidRPr="00FE0C54">
        <w:rPr>
          <w:sz w:val="20"/>
          <w:szCs w:val="20"/>
        </w:rPr>
        <w:t xml:space="preserve"> location of fiducial marker</w:t>
      </w:r>
      <w:r w:rsidR="009B2CAF" w:rsidRPr="00FE0C54">
        <w:rPr>
          <w:sz w:val="20"/>
          <w:szCs w:val="20"/>
        </w:rPr>
        <w:t>s</w:t>
      </w:r>
      <w:r w:rsidR="00CE1D05" w:rsidRPr="00FE0C54">
        <w:rPr>
          <w:sz w:val="20"/>
          <w:szCs w:val="20"/>
        </w:rPr>
        <w:t xml:space="preserve"> </w:t>
      </w:r>
      <w:r w:rsidR="00974E1E" w:rsidRPr="00974E1E">
        <w:rPr>
          <w:sz w:val="20"/>
          <w:szCs w:val="20"/>
        </w:rPr>
        <w:t>[9]</w:t>
      </w:r>
      <w:r w:rsidR="009B2CAF" w:rsidRPr="00FE0C54">
        <w:rPr>
          <w:sz w:val="20"/>
          <w:szCs w:val="20"/>
        </w:rPr>
        <w:t xml:space="preserve">. </w:t>
      </w:r>
      <w:r w:rsidR="00CE1D05" w:rsidRPr="00FE0C54">
        <w:rPr>
          <w:sz w:val="20"/>
          <w:szCs w:val="20"/>
        </w:rPr>
        <w:t xml:space="preserve">Others, like Cambridge Medical Robotics’ Versius and Medrobotics’ </w:t>
      </w:r>
      <w:r w:rsidR="00CE1D05" w:rsidRPr="00FE0C54">
        <w:rPr>
          <w:i/>
          <w:sz w:val="20"/>
          <w:szCs w:val="20"/>
        </w:rPr>
        <w:t>Flex</w:t>
      </w:r>
      <w:r w:rsidR="00CE1D05" w:rsidRPr="00FE0C54">
        <w:rPr>
          <w:sz w:val="20"/>
          <w:szCs w:val="20"/>
        </w:rPr>
        <w:t xml:space="preserve"> operators rely upon active imaging or access to direct line of sight</w:t>
      </w:r>
      <w:r w:rsidR="001C37B8">
        <w:rPr>
          <w:sz w:val="20"/>
          <w:szCs w:val="20"/>
        </w:rPr>
        <w:t xml:space="preserve"> [10]</w:t>
      </w:r>
      <w:r w:rsidR="00CE1D05" w:rsidRPr="00FE0C54">
        <w:rPr>
          <w:sz w:val="20"/>
          <w:szCs w:val="20"/>
        </w:rPr>
        <w:t>.</w:t>
      </w:r>
    </w:p>
    <w:p w14:paraId="0AA68067" w14:textId="70A34CB0" w:rsidR="00C70116" w:rsidRPr="00FE0C54" w:rsidRDefault="00AD55AE" w:rsidP="008E446C">
      <w:pPr>
        <w:pStyle w:val="NoSpacing"/>
        <w:rPr>
          <w:sz w:val="20"/>
          <w:szCs w:val="20"/>
        </w:rPr>
      </w:pPr>
      <w:r>
        <w:rPr>
          <w:sz w:val="20"/>
          <w:szCs w:val="20"/>
        </w:rPr>
        <w:t xml:space="preserve">As robotic systems </w:t>
      </w:r>
      <w:r w:rsidR="004E5D04" w:rsidRPr="00FE0C54">
        <w:rPr>
          <w:sz w:val="20"/>
          <w:szCs w:val="20"/>
        </w:rPr>
        <w:t>continue to technically advance across a broad scope, th</w:t>
      </w:r>
      <w:r w:rsidR="00BD31C7">
        <w:rPr>
          <w:sz w:val="20"/>
          <w:szCs w:val="20"/>
        </w:rPr>
        <w:t xml:space="preserve">e </w:t>
      </w:r>
      <w:r w:rsidR="004E5D04" w:rsidRPr="00FE0C54">
        <w:rPr>
          <w:sz w:val="20"/>
          <w:szCs w:val="20"/>
        </w:rPr>
        <w:t xml:space="preserve">inherent technical requirement for spatial awareness data will only increase. Machine-learning algorithms driving the interconnected array of robotic </w:t>
      </w:r>
      <w:r w:rsidR="00D535B8" w:rsidRPr="00FE0C54">
        <w:rPr>
          <w:sz w:val="20"/>
          <w:szCs w:val="20"/>
        </w:rPr>
        <w:t xml:space="preserve">surgical </w:t>
      </w:r>
      <w:r w:rsidR="004E5D04" w:rsidRPr="00FE0C54">
        <w:rPr>
          <w:sz w:val="20"/>
          <w:szCs w:val="20"/>
        </w:rPr>
        <w:t xml:space="preserve">assistants envisioned by Verb </w:t>
      </w:r>
      <w:r w:rsidR="00F92AE1" w:rsidRPr="00FE0C54">
        <w:rPr>
          <w:sz w:val="20"/>
          <w:szCs w:val="20"/>
        </w:rPr>
        <w:t>Surgical need</w:t>
      </w:r>
      <w:r w:rsidR="004E5D04" w:rsidRPr="00FE0C54">
        <w:rPr>
          <w:sz w:val="20"/>
          <w:szCs w:val="20"/>
        </w:rPr>
        <w:t xml:space="preserve"> data for processing </w:t>
      </w:r>
      <w:r w:rsidR="0076261E" w:rsidRPr="0076261E">
        <w:rPr>
          <w:sz w:val="20"/>
          <w:szCs w:val="20"/>
        </w:rPr>
        <w:t>[11]</w:t>
      </w:r>
      <w:r w:rsidR="004E5D04" w:rsidRPr="00FE0C54">
        <w:rPr>
          <w:sz w:val="20"/>
          <w:szCs w:val="20"/>
        </w:rPr>
        <w:t>; surgeons performing teleoperations w</w:t>
      </w:r>
      <w:r>
        <w:rPr>
          <w:sz w:val="20"/>
          <w:szCs w:val="20"/>
        </w:rPr>
        <w:t>ill</w:t>
      </w:r>
      <w:r w:rsidR="004E5D04" w:rsidRPr="00FE0C54">
        <w:rPr>
          <w:sz w:val="20"/>
          <w:szCs w:val="20"/>
        </w:rPr>
        <w:t xml:space="preserve"> benefit from the availability of </w:t>
      </w:r>
      <w:r w:rsidR="00D535B8" w:rsidRPr="00FE0C54">
        <w:rPr>
          <w:sz w:val="20"/>
          <w:szCs w:val="20"/>
        </w:rPr>
        <w:t xml:space="preserve">high-quality, </w:t>
      </w:r>
      <w:r w:rsidR="004E5D04" w:rsidRPr="00FE0C54">
        <w:rPr>
          <w:sz w:val="20"/>
          <w:szCs w:val="20"/>
        </w:rPr>
        <w:t>real-time</w:t>
      </w:r>
      <w:r w:rsidR="00D535B8" w:rsidRPr="00FE0C54">
        <w:rPr>
          <w:sz w:val="20"/>
          <w:szCs w:val="20"/>
        </w:rPr>
        <w:t>,</w:t>
      </w:r>
      <w:r w:rsidR="004E5D04" w:rsidRPr="00FE0C54">
        <w:rPr>
          <w:sz w:val="20"/>
          <w:szCs w:val="20"/>
        </w:rPr>
        <w:t xml:space="preserve"> </w:t>
      </w:r>
      <w:r w:rsidR="00CE1D05" w:rsidRPr="00FE0C54">
        <w:rPr>
          <w:sz w:val="20"/>
          <w:szCs w:val="20"/>
        </w:rPr>
        <w:t xml:space="preserve">auxiliary </w:t>
      </w:r>
      <w:r w:rsidR="004E5D04" w:rsidRPr="00FE0C54">
        <w:rPr>
          <w:sz w:val="20"/>
          <w:szCs w:val="20"/>
        </w:rPr>
        <w:t>sensor information that enables exten</w:t>
      </w:r>
      <w:r w:rsidR="00CE1D05" w:rsidRPr="00FE0C54">
        <w:rPr>
          <w:sz w:val="20"/>
          <w:szCs w:val="20"/>
        </w:rPr>
        <w:t>sion of</w:t>
      </w:r>
      <w:r w:rsidR="004E5D04" w:rsidRPr="00FE0C54">
        <w:rPr>
          <w:sz w:val="20"/>
          <w:szCs w:val="20"/>
        </w:rPr>
        <w:t xml:space="preserve"> their dexterity and spatial awareness</w:t>
      </w:r>
      <w:r>
        <w:rPr>
          <w:sz w:val="20"/>
          <w:szCs w:val="20"/>
        </w:rPr>
        <w:t>. Additionally, a</w:t>
      </w:r>
      <w:r w:rsidR="00D535B8" w:rsidRPr="00FE0C54">
        <w:rPr>
          <w:sz w:val="20"/>
          <w:szCs w:val="20"/>
        </w:rPr>
        <w:t xml:space="preserve">s </w:t>
      </w:r>
      <w:r>
        <w:rPr>
          <w:sz w:val="20"/>
          <w:szCs w:val="20"/>
        </w:rPr>
        <w:t>these</w:t>
      </w:r>
      <w:r w:rsidR="00D535B8" w:rsidRPr="00FE0C54">
        <w:rPr>
          <w:sz w:val="20"/>
          <w:szCs w:val="20"/>
        </w:rPr>
        <w:t xml:space="preserve"> technologies proliferate, </w:t>
      </w:r>
      <w:r w:rsidR="004E5D04" w:rsidRPr="00FE0C54">
        <w:rPr>
          <w:sz w:val="20"/>
          <w:szCs w:val="20"/>
        </w:rPr>
        <w:t>providers w</w:t>
      </w:r>
      <w:r>
        <w:rPr>
          <w:sz w:val="20"/>
          <w:szCs w:val="20"/>
        </w:rPr>
        <w:t>ill</w:t>
      </w:r>
      <w:r w:rsidR="004E5D04" w:rsidRPr="00FE0C54">
        <w:rPr>
          <w:sz w:val="20"/>
          <w:szCs w:val="20"/>
        </w:rPr>
        <w:t xml:space="preserve"> </w:t>
      </w:r>
      <w:r>
        <w:rPr>
          <w:sz w:val="20"/>
          <w:szCs w:val="20"/>
        </w:rPr>
        <w:t xml:space="preserve">require </w:t>
      </w:r>
      <w:r w:rsidR="00D535B8" w:rsidRPr="00FE0C54">
        <w:rPr>
          <w:sz w:val="20"/>
          <w:szCs w:val="20"/>
        </w:rPr>
        <w:t>easily deploy</w:t>
      </w:r>
      <w:r>
        <w:rPr>
          <w:sz w:val="20"/>
          <w:szCs w:val="20"/>
        </w:rPr>
        <w:t>ed</w:t>
      </w:r>
      <w:r w:rsidR="00D535B8" w:rsidRPr="00FE0C54">
        <w:rPr>
          <w:sz w:val="20"/>
          <w:szCs w:val="20"/>
        </w:rPr>
        <w:t>, cost-effective user</w:t>
      </w:r>
      <w:r w:rsidR="004E5D04" w:rsidRPr="00FE0C54">
        <w:rPr>
          <w:sz w:val="20"/>
          <w:szCs w:val="20"/>
        </w:rPr>
        <w:t xml:space="preserve"> input</w:t>
      </w:r>
      <w:r w:rsidR="00D535B8" w:rsidRPr="00FE0C54">
        <w:rPr>
          <w:sz w:val="20"/>
          <w:szCs w:val="20"/>
        </w:rPr>
        <w:t xml:space="preserve"> systems</w:t>
      </w:r>
      <w:r w:rsidR="004E5D04" w:rsidRPr="00FE0C54">
        <w:rPr>
          <w:sz w:val="20"/>
          <w:szCs w:val="20"/>
        </w:rPr>
        <w:t xml:space="preserve"> for simulation</w:t>
      </w:r>
      <w:r w:rsidR="00D535B8" w:rsidRPr="00FE0C54">
        <w:rPr>
          <w:sz w:val="20"/>
          <w:szCs w:val="20"/>
        </w:rPr>
        <w:t xml:space="preserve"> programs designed</w:t>
      </w:r>
      <w:r w:rsidR="004E5D04" w:rsidRPr="00FE0C54">
        <w:rPr>
          <w:sz w:val="20"/>
          <w:szCs w:val="20"/>
        </w:rPr>
        <w:t xml:space="preserve"> </w:t>
      </w:r>
      <w:r w:rsidR="00BC4469" w:rsidRPr="00FE0C54">
        <w:rPr>
          <w:sz w:val="20"/>
          <w:szCs w:val="20"/>
        </w:rPr>
        <w:t>to</w:t>
      </w:r>
      <w:r w:rsidR="004E5D04" w:rsidRPr="00FE0C54">
        <w:rPr>
          <w:sz w:val="20"/>
          <w:szCs w:val="20"/>
        </w:rPr>
        <w:t xml:space="preserve"> train aspiring and established </w:t>
      </w:r>
      <w:r w:rsidR="00D535B8" w:rsidRPr="00FE0C54">
        <w:rPr>
          <w:sz w:val="20"/>
          <w:szCs w:val="20"/>
        </w:rPr>
        <w:t>healthcare professionals</w:t>
      </w:r>
      <w:r w:rsidR="004E5D04" w:rsidRPr="00FE0C54">
        <w:rPr>
          <w:sz w:val="20"/>
          <w:szCs w:val="20"/>
        </w:rPr>
        <w:t xml:space="preserve"> on using state-of-the-art </w:t>
      </w:r>
      <w:r w:rsidR="00D535B8" w:rsidRPr="00FE0C54">
        <w:rPr>
          <w:sz w:val="20"/>
          <w:szCs w:val="20"/>
        </w:rPr>
        <w:t xml:space="preserve">medical </w:t>
      </w:r>
      <w:r w:rsidR="004E5D04" w:rsidRPr="00FE0C54">
        <w:rPr>
          <w:sz w:val="20"/>
          <w:szCs w:val="20"/>
        </w:rPr>
        <w:t>tools.</w:t>
      </w:r>
    </w:p>
    <w:p w14:paraId="7165CB37" w14:textId="74676A0E" w:rsidR="00FD7721" w:rsidRDefault="00CA28D7" w:rsidP="008E446C">
      <w:pPr>
        <w:pStyle w:val="NoSpacing"/>
        <w:rPr>
          <w:sz w:val="20"/>
          <w:szCs w:val="20"/>
        </w:rPr>
      </w:pPr>
      <w:r w:rsidRPr="00FE0C54">
        <w:rPr>
          <w:sz w:val="20"/>
          <w:szCs w:val="20"/>
        </w:rPr>
        <w:t>To</w:t>
      </w:r>
      <w:r w:rsidR="009B2CAF" w:rsidRPr="00FE0C54">
        <w:rPr>
          <w:sz w:val="20"/>
          <w:szCs w:val="20"/>
        </w:rPr>
        <w:t xml:space="preserve"> </w:t>
      </w:r>
      <w:r w:rsidR="00AD55AE">
        <w:rPr>
          <w:sz w:val="20"/>
          <w:szCs w:val="20"/>
        </w:rPr>
        <w:t xml:space="preserve">help </w:t>
      </w:r>
      <w:r w:rsidR="009B2CAF" w:rsidRPr="00FE0C54">
        <w:rPr>
          <w:sz w:val="20"/>
          <w:szCs w:val="20"/>
        </w:rPr>
        <w:t>advance this field and to fulfill an imperative to provide simulation inputs for our own training applications,</w:t>
      </w:r>
      <w:r w:rsidR="00CE1D05" w:rsidRPr="00FE0C54">
        <w:rPr>
          <w:sz w:val="20"/>
          <w:szCs w:val="20"/>
        </w:rPr>
        <w:t xml:space="preserve"> </w:t>
      </w:r>
      <w:r w:rsidR="00AD55AE">
        <w:rPr>
          <w:sz w:val="20"/>
          <w:szCs w:val="20"/>
        </w:rPr>
        <w:t>The PD3D lab at the Institute for Simulation and Train</w:t>
      </w:r>
      <w:r w:rsidR="006862BD">
        <w:rPr>
          <w:sz w:val="20"/>
          <w:szCs w:val="20"/>
        </w:rPr>
        <w:t>in</w:t>
      </w:r>
      <w:r w:rsidR="00AD55AE">
        <w:rPr>
          <w:sz w:val="20"/>
          <w:szCs w:val="20"/>
        </w:rPr>
        <w:t>g</w:t>
      </w:r>
      <w:r w:rsidR="006862BD">
        <w:rPr>
          <w:sz w:val="20"/>
          <w:szCs w:val="20"/>
        </w:rPr>
        <w:t xml:space="preserve"> has</w:t>
      </w:r>
      <w:r w:rsidR="00CE1D05" w:rsidRPr="00FE0C54">
        <w:rPr>
          <w:sz w:val="20"/>
          <w:szCs w:val="20"/>
        </w:rPr>
        <w:t xml:space="preserve"> construct</w:t>
      </w:r>
      <w:r w:rsidR="006862BD">
        <w:rPr>
          <w:sz w:val="20"/>
          <w:szCs w:val="20"/>
        </w:rPr>
        <w:t>ed</w:t>
      </w:r>
      <w:r w:rsidR="00CE1D05" w:rsidRPr="00FE0C54">
        <w:rPr>
          <w:sz w:val="20"/>
          <w:szCs w:val="20"/>
        </w:rPr>
        <w:t xml:space="preserve"> a robust, scalable</w:t>
      </w:r>
      <w:r w:rsidR="00D535B8" w:rsidRPr="00FE0C54">
        <w:rPr>
          <w:sz w:val="20"/>
          <w:szCs w:val="20"/>
        </w:rPr>
        <w:t>, highly-customizable,</w:t>
      </w:r>
      <w:r w:rsidRPr="00FE0C54">
        <w:rPr>
          <w:sz w:val="20"/>
          <w:szCs w:val="20"/>
        </w:rPr>
        <w:t xml:space="preserve"> and</w:t>
      </w:r>
      <w:r w:rsidR="00D535B8" w:rsidRPr="00FE0C54">
        <w:rPr>
          <w:sz w:val="20"/>
          <w:szCs w:val="20"/>
        </w:rPr>
        <w:t xml:space="preserve"> non-intrusive</w:t>
      </w:r>
      <w:r w:rsidRPr="00FE0C54">
        <w:rPr>
          <w:sz w:val="20"/>
          <w:szCs w:val="20"/>
        </w:rPr>
        <w:t xml:space="preserve"> system for dynamically tracking point objects in a volumetric space. </w:t>
      </w:r>
      <w:r w:rsidR="00423228">
        <w:rPr>
          <w:sz w:val="20"/>
          <w:szCs w:val="20"/>
        </w:rPr>
        <w:t xml:space="preserve">We developed a system to track permanent magnets.  </w:t>
      </w:r>
      <w:r w:rsidRPr="00FE0C54">
        <w:rPr>
          <w:sz w:val="20"/>
          <w:szCs w:val="20"/>
        </w:rPr>
        <w:t>Given that</w:t>
      </w:r>
      <w:r w:rsidR="009B2CAF" w:rsidRPr="00FE0C54">
        <w:rPr>
          <w:sz w:val="20"/>
          <w:szCs w:val="20"/>
        </w:rPr>
        <w:t xml:space="preserve"> </w:t>
      </w:r>
      <w:r w:rsidRPr="00FE0C54">
        <w:rPr>
          <w:sz w:val="20"/>
          <w:szCs w:val="20"/>
        </w:rPr>
        <w:t>human tissues are permeable to magnetic flux, magnet</w:t>
      </w:r>
      <w:r w:rsidR="00423228">
        <w:rPr>
          <w:sz w:val="20"/>
          <w:szCs w:val="20"/>
        </w:rPr>
        <w:t>s</w:t>
      </w:r>
      <w:r w:rsidRPr="00FE0C54">
        <w:rPr>
          <w:sz w:val="20"/>
          <w:szCs w:val="20"/>
        </w:rPr>
        <w:t xml:space="preserve"> </w:t>
      </w:r>
      <w:r w:rsidR="006862BD">
        <w:rPr>
          <w:sz w:val="20"/>
          <w:szCs w:val="20"/>
        </w:rPr>
        <w:t xml:space="preserve">can be </w:t>
      </w:r>
      <w:r w:rsidRPr="00FE0C54">
        <w:rPr>
          <w:sz w:val="20"/>
          <w:szCs w:val="20"/>
        </w:rPr>
        <w:t xml:space="preserve">well-characterized, and there exists a wide variety of open-sourced hardware, our </w:t>
      </w:r>
      <w:r w:rsidR="00A055D6" w:rsidRPr="00FE0C54">
        <w:rPr>
          <w:sz w:val="20"/>
          <w:szCs w:val="20"/>
        </w:rPr>
        <w:t xml:space="preserve">system </w:t>
      </w:r>
      <w:r w:rsidRPr="00FE0C54">
        <w:rPr>
          <w:sz w:val="20"/>
          <w:szCs w:val="20"/>
        </w:rPr>
        <w:t>locat</w:t>
      </w:r>
      <w:r w:rsidR="00423228">
        <w:rPr>
          <w:sz w:val="20"/>
          <w:szCs w:val="20"/>
        </w:rPr>
        <w:t>es and tracks</w:t>
      </w:r>
      <w:r w:rsidR="00DF6808">
        <w:rPr>
          <w:sz w:val="20"/>
          <w:szCs w:val="20"/>
        </w:rPr>
        <w:t xml:space="preserve"> the </w:t>
      </w:r>
      <w:r w:rsidR="00423228">
        <w:rPr>
          <w:sz w:val="20"/>
          <w:szCs w:val="20"/>
        </w:rPr>
        <w:t>motion of the any</w:t>
      </w:r>
      <w:r w:rsidR="00A055D6" w:rsidRPr="00FE0C54">
        <w:rPr>
          <w:sz w:val="20"/>
          <w:szCs w:val="20"/>
        </w:rPr>
        <w:t xml:space="preserve"> magnet, in a volumetric space within the </w:t>
      </w:r>
      <w:r w:rsidR="00A055D6" w:rsidRPr="00FE0C54">
        <w:rPr>
          <w:sz w:val="20"/>
          <w:szCs w:val="20"/>
        </w:rPr>
        <w:t xml:space="preserve">range of our array. Ultimately, this </w:t>
      </w:r>
      <w:r w:rsidRPr="00FE0C54">
        <w:rPr>
          <w:sz w:val="20"/>
          <w:szCs w:val="20"/>
        </w:rPr>
        <w:t>extremely low-cost proof-of-concept prototype serves as a foundation for exploring this approach in the medical industry.</w:t>
      </w:r>
    </w:p>
    <w:p w14:paraId="10CF7655" w14:textId="77777777" w:rsidR="008E446C" w:rsidRPr="00FE0C54" w:rsidRDefault="008E446C" w:rsidP="008E446C">
      <w:pPr>
        <w:pStyle w:val="NoSpacing"/>
        <w:ind w:firstLine="0"/>
        <w:rPr>
          <w:sz w:val="20"/>
          <w:szCs w:val="20"/>
        </w:rPr>
      </w:pPr>
    </w:p>
    <w:p w14:paraId="6931E654" w14:textId="77777777" w:rsidR="008B61D2" w:rsidRPr="00FE0C54" w:rsidRDefault="00FD7721" w:rsidP="008E446C">
      <w:pPr>
        <w:pStyle w:val="Heading1"/>
        <w:spacing w:before="0"/>
      </w:pPr>
      <w:r w:rsidRPr="00FE0C54">
        <w:t>Methods</w:t>
      </w:r>
    </w:p>
    <w:p w14:paraId="3A5E0D57" w14:textId="77777777" w:rsidR="00875042" w:rsidRPr="00FE0C54" w:rsidRDefault="00875042" w:rsidP="008E446C">
      <w:pPr>
        <w:pStyle w:val="BodyTextIndent"/>
        <w:ind w:firstLine="0"/>
        <w:rPr>
          <w:rStyle w:val="Strong"/>
          <w:rFonts w:ascii="Arial" w:hAnsi="Arial" w:cs="Arial"/>
        </w:rPr>
      </w:pPr>
      <w:r w:rsidRPr="00FE0C54">
        <w:rPr>
          <w:rStyle w:val="Strong"/>
          <w:rFonts w:ascii="Arial" w:hAnsi="Arial" w:cs="Arial"/>
        </w:rPr>
        <w:t>Analytical Foundation</w:t>
      </w:r>
    </w:p>
    <w:p w14:paraId="4532A0DE" w14:textId="4FB6A699" w:rsidR="00875042" w:rsidRPr="00FE0C54" w:rsidRDefault="00043B44" w:rsidP="008E446C">
      <w:pPr>
        <w:pStyle w:val="BodyTextIndent"/>
        <w:rPr>
          <w:b/>
        </w:rPr>
      </w:pPr>
      <w:r>
        <w:t xml:space="preserve">Magnetic </w:t>
      </w:r>
      <w:r w:rsidR="00875042" w:rsidRPr="00FE0C54">
        <w:t>fields are characterized by fundamental principles. Given a classic magnetic dipole centered at the origin, its magnetic induction can be expressed as:</w:t>
      </w:r>
    </w:p>
    <w:tbl>
      <w:tblPr>
        <w:tblW w:w="0" w:type="auto"/>
        <w:tblLook w:val="04A0" w:firstRow="1" w:lastRow="0" w:firstColumn="1" w:lastColumn="0" w:noHBand="0" w:noVBand="1"/>
      </w:tblPr>
      <w:tblGrid>
        <w:gridCol w:w="4032"/>
        <w:gridCol w:w="810"/>
      </w:tblGrid>
      <w:tr w:rsidR="0037275A" w:rsidRPr="00FE0C54" w14:paraId="46EFD5CA" w14:textId="77777777" w:rsidTr="0037275A">
        <w:trPr>
          <w:trHeight w:val="576"/>
        </w:trPr>
        <w:tc>
          <w:tcPr>
            <w:tcW w:w="4032" w:type="dxa"/>
            <w:shd w:val="clear" w:color="auto" w:fill="auto"/>
            <w:vAlign w:val="center"/>
          </w:tcPr>
          <w:p w14:paraId="42522B75" w14:textId="7788CA96" w:rsidR="00875042" w:rsidRPr="00FE0C54" w:rsidRDefault="00AC6950" w:rsidP="008E446C">
            <w:pPr>
              <w:pStyle w:val="NoSpacing"/>
              <w:rPr>
                <w:sz w:val="20"/>
                <w:szCs w:val="20"/>
              </w:rPr>
            </w:pPr>
            <m:oMathPara>
              <m:oMathParaPr>
                <m:jc m:val="center"/>
              </m:oMathParaPr>
              <m:oMath>
                <m:acc>
                  <m:accPr>
                    <m:chr m:val="⃗"/>
                    <m:ctrlPr>
                      <w:rPr>
                        <w:rFonts w:ascii="Cambria Math" w:hAnsi="Cambria Math"/>
                        <w:b/>
                        <w:sz w:val="20"/>
                        <w:szCs w:val="20"/>
                      </w:rPr>
                    </m:ctrlPr>
                  </m:accPr>
                  <m:e>
                    <m:r>
                      <m:rPr>
                        <m:sty m:val="b"/>
                      </m:rPr>
                      <w:rPr>
                        <w:rFonts w:ascii="Cambria Math" w:hAnsi="Cambria Math"/>
                        <w:sz w:val="20"/>
                        <w:szCs w:val="20"/>
                      </w:rPr>
                      <m:t>B</m:t>
                    </m:r>
                  </m:e>
                </m:acc>
                <m:r>
                  <m:rPr>
                    <m:sty m:val="b"/>
                  </m:rPr>
                  <w:rPr>
                    <w:rFonts w:ascii="Cambria Math" w:hAnsi="Cambria Math"/>
                    <w:sz w:val="20"/>
                    <w:szCs w:val="20"/>
                  </w:rPr>
                  <m:t>=</m:t>
                </m:r>
                <m:f>
                  <m:fPr>
                    <m:ctrlPr>
                      <w:rPr>
                        <w:rFonts w:ascii="Cambria Math" w:eastAsia="Calibri" w:hAnsi="Cambria Math"/>
                        <w:b/>
                        <w:sz w:val="20"/>
                        <w:szCs w:val="20"/>
                      </w:rPr>
                    </m:ctrlPr>
                  </m:fPr>
                  <m:num>
                    <m:sSub>
                      <m:sSubPr>
                        <m:ctrlPr>
                          <w:rPr>
                            <w:rFonts w:ascii="Cambria Math" w:eastAsia="Calibri" w:hAnsi="Cambria Math"/>
                            <w:sz w:val="20"/>
                            <w:szCs w:val="20"/>
                          </w:rPr>
                        </m:ctrlPr>
                      </m:sSubPr>
                      <m:e>
                        <m:r>
                          <w:rPr>
                            <w:rFonts w:ascii="Cambria Math" w:hAnsi="Cambria Math"/>
                            <w:sz w:val="20"/>
                            <w:szCs w:val="20"/>
                          </w:rPr>
                          <m:t>μ</m:t>
                        </m:r>
                      </m:e>
                      <m:sub>
                        <m:r>
                          <w:rPr>
                            <w:rFonts w:ascii="Cambria Math" w:hAnsi="Cambria Math"/>
                            <w:sz w:val="20"/>
                            <w:szCs w:val="20"/>
                          </w:rPr>
                          <m:t>0</m:t>
                        </m:r>
                      </m:sub>
                    </m:sSub>
                  </m:num>
                  <m:den>
                    <m:r>
                      <w:rPr>
                        <w:rFonts w:ascii="Cambria Math" w:hAnsi="Cambria Math"/>
                        <w:sz w:val="20"/>
                        <w:szCs w:val="20"/>
                      </w:rPr>
                      <m:t>4π</m:t>
                    </m:r>
                  </m:den>
                </m:f>
                <m:r>
                  <m:rPr>
                    <m:sty m:val="bi"/>
                  </m:rPr>
                  <w:rPr>
                    <w:rFonts w:ascii="Cambria Math" w:eastAsia="Calibri" w:hAnsi="Cambria Math"/>
                    <w:sz w:val="20"/>
                    <w:szCs w:val="20"/>
                  </w:rPr>
                  <m:t>*</m:t>
                </m:r>
                <m:f>
                  <m:fPr>
                    <m:ctrlPr>
                      <w:rPr>
                        <w:rFonts w:ascii="Cambria Math" w:hAnsi="Cambria Math"/>
                        <w:i/>
                        <w:sz w:val="20"/>
                        <w:szCs w:val="20"/>
                      </w:rPr>
                    </m:ctrlPr>
                  </m:fPr>
                  <m:num>
                    <m:r>
                      <m:rPr>
                        <m:sty m:val="p"/>
                      </m:rPr>
                      <w:rPr>
                        <w:rFonts w:ascii="Cambria Math" w:hAnsi="Cambria Math"/>
                        <w:sz w:val="20"/>
                        <w:szCs w:val="20"/>
                      </w:rPr>
                      <m:t>3</m:t>
                    </m:r>
                    <m:acc>
                      <m:accPr>
                        <m:ctrlPr>
                          <w:rPr>
                            <w:rFonts w:ascii="Cambria Math" w:eastAsia="Calibri" w:hAnsi="Cambria Math"/>
                            <w:sz w:val="20"/>
                            <w:szCs w:val="20"/>
                          </w:rPr>
                        </m:ctrlPr>
                      </m:accPr>
                      <m:e>
                        <m:r>
                          <m:rPr>
                            <m:sty m:val="b"/>
                          </m:rPr>
                          <w:rPr>
                            <w:rFonts w:ascii="Cambria Math" w:hAnsi="Cambria Math"/>
                            <w:sz w:val="20"/>
                            <w:szCs w:val="20"/>
                          </w:rPr>
                          <m:t>r</m:t>
                        </m:r>
                      </m:e>
                    </m:acc>
                    <m:d>
                      <m:dPr>
                        <m:ctrlPr>
                          <w:rPr>
                            <w:rFonts w:ascii="Cambria Math" w:hAnsi="Cambria Math"/>
                            <w:sz w:val="20"/>
                            <w:szCs w:val="20"/>
                          </w:rPr>
                        </m:ctrlPr>
                      </m:dPr>
                      <m:e>
                        <m:r>
                          <m:rPr>
                            <m:sty m:val="p"/>
                          </m:rPr>
                          <w:rPr>
                            <w:rFonts w:ascii="Cambria Math" w:hAnsi="Cambria Math"/>
                            <w:sz w:val="20"/>
                            <w:szCs w:val="20"/>
                          </w:rPr>
                          <m:t xml:space="preserve"> </m:t>
                        </m:r>
                        <m:acc>
                          <m:accPr>
                            <m:chr m:val="⃗"/>
                            <m:ctrlPr>
                              <w:rPr>
                                <w:rFonts w:ascii="Cambria Math" w:eastAsia="Calibri" w:hAnsi="Cambria Math"/>
                                <w:sz w:val="20"/>
                                <w:szCs w:val="20"/>
                              </w:rPr>
                            </m:ctrlPr>
                          </m:accPr>
                          <m:e>
                            <m:r>
                              <m:rPr>
                                <m:sty m:val="b"/>
                              </m:rPr>
                              <w:rPr>
                                <w:rFonts w:ascii="Cambria Math" w:hAnsi="Cambria Math"/>
                                <w:sz w:val="20"/>
                                <w:szCs w:val="20"/>
                              </w:rPr>
                              <m:t>μ</m:t>
                            </m:r>
                            <m:r>
                              <m:rPr>
                                <m:sty m:val="p"/>
                              </m:rPr>
                              <w:rPr>
                                <w:rFonts w:ascii="Cambria Math" w:hAnsi="Cambria Math"/>
                                <w:sz w:val="20"/>
                                <w:szCs w:val="20"/>
                              </w:rPr>
                              <m:t xml:space="preserve"> </m:t>
                            </m:r>
                          </m:e>
                        </m:acc>
                        <m:r>
                          <m:rPr>
                            <m:sty m:val="p"/>
                          </m:rPr>
                          <w:rPr>
                            <w:rFonts w:ascii="Cambria Math" w:hAnsi="Cambria Math"/>
                            <w:sz w:val="20"/>
                            <w:szCs w:val="20"/>
                          </w:rPr>
                          <m:t>•</m:t>
                        </m:r>
                        <m:acc>
                          <m:accPr>
                            <m:ctrlPr>
                              <w:rPr>
                                <w:rFonts w:ascii="Cambria Math" w:hAnsi="Cambria Math"/>
                                <w:sz w:val="20"/>
                                <w:szCs w:val="20"/>
                              </w:rPr>
                            </m:ctrlPr>
                          </m:accPr>
                          <m:e>
                            <m:r>
                              <m:rPr>
                                <m:sty m:val="b"/>
                              </m:rPr>
                              <w:rPr>
                                <w:rFonts w:ascii="Cambria Math" w:hAnsi="Cambria Math"/>
                                <w:sz w:val="20"/>
                                <w:szCs w:val="20"/>
                              </w:rPr>
                              <m:t>r</m:t>
                            </m:r>
                          </m:e>
                        </m:acc>
                      </m:e>
                    </m:d>
                    <m:r>
                      <m:rPr>
                        <m:sty m:val="p"/>
                      </m:rPr>
                      <w:rPr>
                        <w:rFonts w:ascii="Cambria Math" w:hAnsi="Cambria Math"/>
                        <w:sz w:val="20"/>
                        <w:szCs w:val="20"/>
                      </w:rPr>
                      <m:t>-</m:t>
                    </m:r>
                    <m:acc>
                      <m:accPr>
                        <m:chr m:val="⃗"/>
                        <m:ctrlPr>
                          <w:rPr>
                            <w:rFonts w:ascii="Cambria Math" w:eastAsia="Calibri" w:hAnsi="Cambria Math"/>
                            <w:sz w:val="20"/>
                            <w:szCs w:val="20"/>
                          </w:rPr>
                        </m:ctrlPr>
                      </m:accPr>
                      <m:e>
                        <m:r>
                          <m:rPr>
                            <m:sty m:val="b"/>
                          </m:rPr>
                          <w:rPr>
                            <w:rFonts w:ascii="Cambria Math" w:hAnsi="Cambria Math"/>
                            <w:sz w:val="20"/>
                            <w:szCs w:val="20"/>
                          </w:rPr>
                          <m:t>μ</m:t>
                        </m:r>
                        <m:r>
                          <m:rPr>
                            <m:sty m:val="p"/>
                          </m:rPr>
                          <w:rPr>
                            <w:rFonts w:ascii="Cambria Math" w:hAnsi="Cambria Math"/>
                            <w:sz w:val="20"/>
                            <w:szCs w:val="20"/>
                          </w:rPr>
                          <m:t xml:space="preserve"> </m:t>
                        </m:r>
                      </m:e>
                    </m:acc>
                  </m:num>
                  <m:den>
                    <m:sSup>
                      <m:sSupPr>
                        <m:ctrlPr>
                          <w:rPr>
                            <w:rFonts w:ascii="Cambria Math" w:hAnsi="Cambria Math"/>
                            <w:sz w:val="20"/>
                            <w:szCs w:val="20"/>
                          </w:rPr>
                        </m:ctrlPr>
                      </m:sSupPr>
                      <m:e>
                        <m:r>
                          <m:rPr>
                            <m:sty m:val="p"/>
                          </m:rPr>
                          <w:rPr>
                            <w:rFonts w:ascii="Cambria Math" w:hAnsi="Cambria Math"/>
                            <w:sz w:val="20"/>
                            <w:szCs w:val="20"/>
                          </w:rPr>
                          <m:t>r</m:t>
                        </m:r>
                      </m:e>
                      <m:sup>
                        <m:r>
                          <m:rPr>
                            <m:sty m:val="p"/>
                          </m:rPr>
                          <w:rPr>
                            <w:rFonts w:ascii="Cambria Math" w:hAnsi="Cambria Math"/>
                            <w:sz w:val="20"/>
                            <w:szCs w:val="20"/>
                          </w:rPr>
                          <m:t>3</m:t>
                        </m:r>
                      </m:sup>
                    </m:sSup>
                  </m:den>
                </m:f>
              </m:oMath>
            </m:oMathPara>
          </w:p>
        </w:tc>
        <w:tc>
          <w:tcPr>
            <w:tcW w:w="432" w:type="dxa"/>
            <w:shd w:val="clear" w:color="auto" w:fill="auto"/>
            <w:vAlign w:val="center"/>
          </w:tcPr>
          <w:p w14:paraId="6559F3EE" w14:textId="77777777" w:rsidR="00875042" w:rsidRPr="00FE0C54" w:rsidRDefault="00875042" w:rsidP="008E446C">
            <w:pPr>
              <w:pStyle w:val="NoSpacing"/>
              <w:rPr>
                <w:sz w:val="20"/>
                <w:szCs w:val="20"/>
              </w:rPr>
            </w:pPr>
            <w:r w:rsidRPr="00FE0C54">
              <w:rPr>
                <w:sz w:val="20"/>
                <w:szCs w:val="20"/>
              </w:rPr>
              <w:t>(1)</w:t>
            </w:r>
          </w:p>
        </w:tc>
        <w:bookmarkStart w:id="3" w:name="_GoBack"/>
        <w:bookmarkEnd w:id="3"/>
      </w:tr>
    </w:tbl>
    <w:p w14:paraId="0F27EE07" w14:textId="47D2677F" w:rsidR="00875042" w:rsidRPr="00FE0C54" w:rsidRDefault="00F243A5" w:rsidP="008E446C">
      <w:pPr>
        <w:pStyle w:val="NoSpacing"/>
        <w:rPr>
          <w:sz w:val="20"/>
          <w:szCs w:val="20"/>
        </w:rPr>
      </w:pPr>
      <w:r>
        <w:rPr>
          <w:sz w:val="20"/>
          <w:szCs w:val="20"/>
        </w:rPr>
        <w:t>T</w:t>
      </w:r>
      <w:r w:rsidR="00875042" w:rsidRPr="00FE0C54">
        <w:rPr>
          <w:sz w:val="20"/>
          <w:szCs w:val="20"/>
        </w:rPr>
        <w:t>he relationship is dependent on the orientation and strength of its magnetic moment vector, given by</w:t>
      </w:r>
      <m:oMath>
        <m:r>
          <w:ins w:id="4" w:author="WOLF512" w:date="2017-10-30T22:21:00Z">
            <w:rPr>
              <w:rFonts w:ascii="Cambria Math" w:hAnsi="Cambria Math"/>
              <w:sz w:val="20"/>
              <w:szCs w:val="20"/>
            </w:rPr>
            <m:t xml:space="preserve"> </m:t>
          </w:ins>
        </m:r>
        <m:acc>
          <m:accPr>
            <m:chr m:val="⃗"/>
            <m:ctrlPr>
              <w:rPr>
                <w:rFonts w:ascii="Cambria Math" w:eastAsia="Calibri" w:hAnsi="Cambria Math"/>
                <w:sz w:val="20"/>
                <w:szCs w:val="20"/>
              </w:rPr>
            </m:ctrlPr>
          </m:accPr>
          <m:e>
            <m:r>
              <m:rPr>
                <m:sty m:val="b"/>
              </m:rPr>
              <w:rPr>
                <w:rFonts w:ascii="Cambria Math" w:hAnsi="Cambria Math"/>
                <w:sz w:val="20"/>
                <w:szCs w:val="20"/>
              </w:rPr>
              <m:t>μ</m:t>
            </m:r>
            <m:r>
              <m:rPr>
                <m:sty m:val="p"/>
              </m:rPr>
              <w:rPr>
                <w:rFonts w:ascii="Cambria Math" w:hAnsi="Cambria Math"/>
                <w:sz w:val="20"/>
                <w:szCs w:val="20"/>
              </w:rPr>
              <m:t xml:space="preserve"> </m:t>
            </m:r>
          </m:e>
        </m:acc>
      </m:oMath>
      <w:r w:rsidR="00875042" w:rsidRPr="00FE0C54">
        <w:rPr>
          <w:sz w:val="20"/>
          <w:szCs w:val="20"/>
        </w:rPr>
        <w:t>, as well as the location of the arbitrary point of interest with respect to the center of the magnet, represented by vector</w:t>
      </w:r>
      <m:oMath>
        <m:r>
          <w:ins w:id="5" w:author="WOLF512" w:date="2017-10-30T22:21:00Z">
            <w:rPr>
              <w:rFonts w:ascii="Cambria Math" w:hAnsi="Cambria Math"/>
              <w:sz w:val="20"/>
              <w:szCs w:val="20"/>
            </w:rPr>
            <m:t xml:space="preserve"> </m:t>
          </w:ins>
        </m:r>
        <m:acc>
          <m:accPr>
            <m:chr m:val="⃗"/>
            <m:ctrlPr>
              <w:rPr>
                <w:rFonts w:ascii="Cambria Math" w:eastAsia="Calibri" w:hAnsi="Cambria Math"/>
                <w:sz w:val="20"/>
                <w:szCs w:val="20"/>
              </w:rPr>
            </m:ctrlPr>
          </m:accPr>
          <m:e>
            <m:r>
              <m:rPr>
                <m:sty m:val="b"/>
              </m:rPr>
              <w:rPr>
                <w:rFonts w:ascii="Cambria Math" w:hAnsi="Cambria Math"/>
                <w:sz w:val="20"/>
                <w:szCs w:val="20"/>
              </w:rPr>
              <m:t>r</m:t>
            </m:r>
            <m:r>
              <m:rPr>
                <m:sty m:val="p"/>
              </m:rPr>
              <w:rPr>
                <w:rFonts w:ascii="Cambria Math" w:hAnsi="Cambria Math"/>
                <w:sz w:val="20"/>
                <w:szCs w:val="20"/>
              </w:rPr>
              <m:t xml:space="preserve"> </m:t>
            </m:r>
          </m:e>
        </m:acc>
      </m:oMath>
      <w:r w:rsidR="00875042" w:rsidRPr="00FE0C54">
        <w:rPr>
          <w:sz w:val="20"/>
          <w:szCs w:val="20"/>
        </w:rPr>
        <w:t xml:space="preserve">. Equation (1) can be modified to express the strength of the magnetic field </w:t>
      </w:r>
      <m:oMath>
        <m:acc>
          <m:accPr>
            <m:chr m:val="⃗"/>
            <m:ctrlPr>
              <w:rPr>
                <w:rFonts w:ascii="Cambria Math" w:hAnsi="Cambria Math"/>
                <w:b/>
                <w:sz w:val="20"/>
                <w:szCs w:val="20"/>
              </w:rPr>
            </m:ctrlPr>
          </m:accPr>
          <m:e>
            <m:r>
              <m:rPr>
                <m:sty m:val="b"/>
              </m:rPr>
              <w:rPr>
                <w:rFonts w:ascii="Cambria Math" w:hAnsi="Cambria Math"/>
                <w:sz w:val="20"/>
                <w:szCs w:val="20"/>
              </w:rPr>
              <m:t>H</m:t>
            </m:r>
          </m:e>
        </m:acc>
      </m:oMath>
      <w:r w:rsidR="00875042" w:rsidRPr="00FE0C54">
        <w:rPr>
          <w:b/>
          <w:sz w:val="20"/>
          <w:szCs w:val="20"/>
        </w:rPr>
        <w:t xml:space="preserve">, </w:t>
      </w:r>
      <w:r w:rsidR="00875042" w:rsidRPr="00FE0C54">
        <w:rPr>
          <w:sz w:val="20"/>
          <w:szCs w:val="20"/>
        </w:rPr>
        <w:t>which is what an observing magnetometer normal to the level surface of the magnetic field perceive</w:t>
      </w:r>
      <w:r w:rsidR="00A335C6">
        <w:rPr>
          <w:sz w:val="20"/>
          <w:szCs w:val="20"/>
        </w:rPr>
        <w:t>s</w:t>
      </w:r>
      <w:r w:rsidR="00875042" w:rsidRPr="00FE0C54">
        <w:rPr>
          <w:sz w:val="20"/>
          <w:szCs w:val="20"/>
        </w:rPr>
        <w:t xml:space="preserve">; which may further be broken into a more convenient polar component form, given the intrinsic rotational symmetry of isofield lines about </w:t>
      </w:r>
      <m:oMath>
        <m:acc>
          <m:accPr>
            <m:chr m:val="⃗"/>
            <m:ctrlPr>
              <w:rPr>
                <w:rFonts w:ascii="Cambria Math" w:eastAsia="Calibri" w:hAnsi="Cambria Math"/>
                <w:sz w:val="20"/>
                <w:szCs w:val="20"/>
              </w:rPr>
            </m:ctrlPr>
          </m:accPr>
          <m:e>
            <m:r>
              <m:rPr>
                <m:sty m:val="b"/>
              </m:rPr>
              <w:rPr>
                <w:rFonts w:ascii="Cambria Math" w:hAnsi="Cambria Math"/>
                <w:sz w:val="20"/>
                <w:szCs w:val="20"/>
              </w:rPr>
              <m:t>μ</m:t>
            </m:r>
            <m:r>
              <m:rPr>
                <m:sty m:val="p"/>
              </m:rPr>
              <w:rPr>
                <w:rFonts w:ascii="Cambria Math" w:hAnsi="Cambria Math"/>
                <w:sz w:val="20"/>
                <w:szCs w:val="20"/>
              </w:rPr>
              <m:t xml:space="preserve"> </m:t>
            </m:r>
          </m:e>
        </m:acc>
      </m:oMath>
      <w:r w:rsidR="00875042" w:rsidRPr="00FE0C54">
        <w:rPr>
          <w:sz w:val="20"/>
          <w:szCs w:val="20"/>
        </w:rPr>
        <w:t>.</w:t>
      </w:r>
      <w:r w:rsidR="00C70116" w:rsidRPr="00FE0C54">
        <w:rPr>
          <w:sz w:val="20"/>
          <w:szCs w:val="20"/>
        </w:rPr>
        <w:t xml:space="preserve"> </w:t>
      </w:r>
      <w:r w:rsidR="00875042" w:rsidRPr="00FE0C54">
        <w:rPr>
          <w:sz w:val="20"/>
          <w:szCs w:val="20"/>
        </w:rPr>
        <w:t>Bas</w:t>
      </w:r>
      <w:r w:rsidR="00C70116" w:rsidRPr="00FE0C54">
        <w:rPr>
          <w:sz w:val="20"/>
          <w:szCs w:val="20"/>
        </w:rPr>
        <w:t>e</w:t>
      </w:r>
      <w:r w:rsidR="00875042" w:rsidRPr="00FE0C54">
        <w:rPr>
          <w:sz w:val="20"/>
          <w:szCs w:val="20"/>
        </w:rPr>
        <w:t xml:space="preserve">d on the work of Chen </w:t>
      </w:r>
      <w:r w:rsidR="00875042" w:rsidRPr="00FE0C54">
        <w:rPr>
          <w:i/>
          <w:sz w:val="20"/>
          <w:szCs w:val="20"/>
        </w:rPr>
        <w:t>et al</w:t>
      </w:r>
      <w:r w:rsidR="00CC1878">
        <w:rPr>
          <w:i/>
          <w:sz w:val="20"/>
          <w:szCs w:val="20"/>
        </w:rPr>
        <w:t>.</w:t>
      </w:r>
      <w:r w:rsidR="00875042" w:rsidRPr="00FE0C54">
        <w:rPr>
          <w:i/>
          <w:sz w:val="20"/>
          <w:szCs w:val="20"/>
        </w:rPr>
        <w:t xml:space="preserve"> </w:t>
      </w:r>
      <w:r w:rsidR="00875042" w:rsidRPr="00FE0C54">
        <w:rPr>
          <w:sz w:val="20"/>
          <w:szCs w:val="20"/>
        </w:rPr>
        <w:t xml:space="preserve">[5], expressing the location of the center of a magnet with respect to the magnetic field vectors observed by three sensors in predefined relative positions fully satisfies a system of equations when the magnet is in a fixed North pole orientation along the system’s internally defined x-axis: </w:t>
      </w:r>
    </w:p>
    <w:tbl>
      <w:tblPr>
        <w:tblW w:w="0" w:type="auto"/>
        <w:tblLook w:val="04A0" w:firstRow="1" w:lastRow="0" w:firstColumn="1" w:lastColumn="0" w:noHBand="0" w:noVBand="1"/>
      </w:tblPr>
      <w:tblGrid>
        <w:gridCol w:w="4032"/>
        <w:gridCol w:w="810"/>
      </w:tblGrid>
      <w:tr w:rsidR="0037275A" w:rsidRPr="00FE0C54" w14:paraId="6430B815" w14:textId="77777777" w:rsidTr="0037275A">
        <w:trPr>
          <w:trHeight w:val="576"/>
        </w:trPr>
        <w:tc>
          <w:tcPr>
            <w:tcW w:w="4032" w:type="dxa"/>
            <w:shd w:val="clear" w:color="auto" w:fill="auto"/>
            <w:vAlign w:val="center"/>
          </w:tcPr>
          <w:p w14:paraId="09E33892" w14:textId="16D84DD6" w:rsidR="00875042" w:rsidRPr="00FE0C54" w:rsidRDefault="00AC6950" w:rsidP="008E446C">
            <w:pPr>
              <w:pStyle w:val="NoSpacing"/>
              <w:rPr>
                <w:sz w:val="20"/>
                <w:szCs w:val="20"/>
              </w:rPr>
            </w:pPr>
            <m:oMathPara>
              <m:oMathParaPr>
                <m:jc m:val="center"/>
              </m:oMathParaPr>
              <m:oMath>
                <m:d>
                  <m:dPr>
                    <m:begChr m:val="‖"/>
                    <m:endChr m:val="‖"/>
                    <m:ctrlPr>
                      <w:rPr>
                        <w:rFonts w:ascii="Cambria Math" w:hAnsi="Cambria Math"/>
                        <w:b/>
                        <w:sz w:val="20"/>
                        <w:szCs w:val="20"/>
                      </w:rPr>
                    </m:ctrlPr>
                  </m:dPr>
                  <m:e>
                    <m:acc>
                      <m:accPr>
                        <m:chr m:val="⃗"/>
                        <m:ctrlPr>
                          <w:rPr>
                            <w:rFonts w:ascii="Cambria Math" w:hAnsi="Cambria Math"/>
                            <w:b/>
                            <w:sz w:val="20"/>
                            <w:szCs w:val="20"/>
                          </w:rPr>
                        </m:ctrlPr>
                      </m:accPr>
                      <m:e>
                        <m:sSub>
                          <m:sSubPr>
                            <m:ctrlPr>
                              <w:rPr>
                                <w:rFonts w:ascii="Cambria Math" w:hAnsi="Cambria Math"/>
                                <w:b/>
                                <w:sz w:val="20"/>
                                <w:szCs w:val="20"/>
                              </w:rPr>
                            </m:ctrlPr>
                          </m:sSubPr>
                          <m:e>
                            <m:r>
                              <m:rPr>
                                <m:sty m:val="b"/>
                              </m:rPr>
                              <w:rPr>
                                <w:rFonts w:ascii="Cambria Math" w:hAnsi="Cambria Math"/>
                                <w:sz w:val="20"/>
                                <w:szCs w:val="20"/>
                              </w:rPr>
                              <m:t>H</m:t>
                            </m:r>
                          </m:e>
                          <m:sub>
                            <m:r>
                              <w:rPr>
                                <w:rFonts w:ascii="Cambria Math" w:hAnsi="Cambria Math"/>
                                <w:sz w:val="20"/>
                                <w:szCs w:val="20"/>
                              </w:rPr>
                              <m:t>i</m:t>
                            </m:r>
                          </m:sub>
                        </m:sSub>
                      </m:e>
                    </m:acc>
                  </m:e>
                </m:d>
                <m:r>
                  <m:rPr>
                    <m:sty m:val="b"/>
                  </m:rPr>
                  <w:rPr>
                    <w:rFonts w:ascii="Cambria Math" w:hAnsi="Cambria Math"/>
                    <w:sz w:val="20"/>
                    <w:szCs w:val="20"/>
                  </w:rPr>
                  <m:t>=</m:t>
                </m:r>
                <m:rad>
                  <m:radPr>
                    <m:degHide m:val="1"/>
                    <m:ctrlPr>
                      <w:rPr>
                        <w:rFonts w:ascii="Cambria Math" w:hAnsi="Cambria Math"/>
                        <w:sz w:val="20"/>
                        <w:szCs w:val="20"/>
                      </w:rPr>
                    </m:ctrlPr>
                  </m:radPr>
                  <m:deg/>
                  <m:e>
                    <m:f>
                      <m:fPr>
                        <m:ctrlPr>
                          <w:rPr>
                            <w:rFonts w:ascii="Cambria Math" w:hAnsi="Cambria Math"/>
                            <w:sz w:val="20"/>
                            <w:szCs w:val="20"/>
                          </w:rPr>
                        </m:ctrlPr>
                      </m:fPr>
                      <m:num>
                        <m:r>
                          <m:rPr>
                            <m:sty m:val="p"/>
                          </m:rPr>
                          <w:rPr>
                            <w:rFonts w:ascii="Cambria Math" w:hAnsi="Cambria Math"/>
                            <w:sz w:val="20"/>
                            <w:szCs w:val="20"/>
                          </w:rPr>
                          <m:t>K</m:t>
                        </m:r>
                        <m:d>
                          <m:dPr>
                            <m:ctrlPr>
                              <w:rPr>
                                <w:rFonts w:ascii="Cambria Math" w:hAnsi="Cambria Math"/>
                                <w:sz w:val="20"/>
                                <w:szCs w:val="20"/>
                              </w:rPr>
                            </m:ctrlPr>
                          </m:dPr>
                          <m:e>
                            <m:r>
                              <m:rPr>
                                <m:sty m:val="p"/>
                              </m:rPr>
                              <w:rPr>
                                <w:rFonts w:ascii="Cambria Math" w:hAnsi="Cambria Math"/>
                                <w:sz w:val="20"/>
                                <w:szCs w:val="20"/>
                              </w:rPr>
                              <m:t>3</m:t>
                            </m:r>
                            <m:sSup>
                              <m:sSupPr>
                                <m:ctrlPr>
                                  <w:rPr>
                                    <w:rFonts w:ascii="Cambria Math" w:hAnsi="Cambria Math"/>
                                    <w:sz w:val="20"/>
                                    <w:szCs w:val="20"/>
                                  </w:rPr>
                                </m:ctrlPr>
                              </m:sSupPr>
                              <m:e>
                                <m:r>
                                  <m:rPr>
                                    <m:sty m:val="p"/>
                                  </m:rPr>
                                  <w:rPr>
                                    <w:rFonts w:ascii="Cambria Math" w:hAnsi="Cambria Math"/>
                                    <w:sz w:val="20"/>
                                    <w:szCs w:val="20"/>
                                  </w:rPr>
                                  <m:t>cos</m:t>
                                </m:r>
                              </m:e>
                              <m:sup>
                                <m:r>
                                  <w:rPr>
                                    <w:rFonts w:ascii="Cambria Math" w:hAnsi="Cambria Math"/>
                                    <w:sz w:val="20"/>
                                    <w:szCs w:val="20"/>
                                  </w:rPr>
                                  <m:t>2</m:t>
                                </m:r>
                              </m:sup>
                            </m:sSup>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i</m:t>
                                </m:r>
                              </m:sub>
                            </m:sSub>
                            <m:r>
                              <w:rPr>
                                <w:rFonts w:ascii="Cambria Math" w:hAnsi="Cambria Math"/>
                                <w:sz w:val="20"/>
                                <w:szCs w:val="20"/>
                              </w:rPr>
                              <m:t>+1</m:t>
                            </m:r>
                            <m:ctrlPr>
                              <w:rPr>
                                <w:rFonts w:ascii="Cambria Math" w:hAnsi="Cambria Math"/>
                                <w:i/>
                                <w:sz w:val="20"/>
                                <w:szCs w:val="20"/>
                              </w:rPr>
                            </m:ctrlPr>
                          </m:e>
                        </m:d>
                      </m:num>
                      <m:den>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i</m:t>
                                </m:r>
                              </m:sub>
                            </m:sSub>
                          </m:e>
                          <m:sup>
                            <m:r>
                              <w:rPr>
                                <w:rFonts w:ascii="Cambria Math" w:hAnsi="Cambria Math"/>
                                <w:sz w:val="20"/>
                                <w:szCs w:val="20"/>
                              </w:rPr>
                              <m:t>6</m:t>
                            </m:r>
                          </m:sup>
                        </m:sSup>
                      </m:den>
                    </m:f>
                  </m:e>
                </m:rad>
              </m:oMath>
            </m:oMathPara>
          </w:p>
        </w:tc>
        <w:tc>
          <w:tcPr>
            <w:tcW w:w="426" w:type="dxa"/>
            <w:shd w:val="clear" w:color="auto" w:fill="auto"/>
            <w:vAlign w:val="center"/>
          </w:tcPr>
          <w:p w14:paraId="6CFDEB17" w14:textId="77777777" w:rsidR="00875042" w:rsidRPr="00FE0C54" w:rsidRDefault="00875042" w:rsidP="008E446C">
            <w:pPr>
              <w:pStyle w:val="NoSpacing"/>
              <w:rPr>
                <w:sz w:val="20"/>
                <w:szCs w:val="20"/>
              </w:rPr>
            </w:pPr>
            <w:r w:rsidRPr="00FE0C54">
              <w:rPr>
                <w:sz w:val="20"/>
                <w:szCs w:val="20"/>
              </w:rPr>
              <w:t>(2)</w:t>
            </w:r>
          </w:p>
        </w:tc>
      </w:tr>
      <w:tr w:rsidR="0037275A" w:rsidRPr="00FE0C54" w14:paraId="68A1F057" w14:textId="77777777" w:rsidTr="0037275A">
        <w:trPr>
          <w:trHeight w:val="576"/>
        </w:trPr>
        <w:tc>
          <w:tcPr>
            <w:tcW w:w="4032" w:type="dxa"/>
            <w:shd w:val="clear" w:color="auto" w:fill="auto"/>
            <w:vAlign w:val="center"/>
          </w:tcPr>
          <w:p w14:paraId="3C12D8AB" w14:textId="72F912CE" w:rsidR="00875042" w:rsidRPr="00FE0C54" w:rsidRDefault="00AC6950" w:rsidP="008E446C">
            <w:pPr>
              <w:pStyle w:val="NoSpacing"/>
              <w:rPr>
                <w:sz w:val="20"/>
                <w:szCs w:val="20"/>
              </w:rPr>
            </w:pPr>
            <m:oMathPara>
              <m:oMathParaPr>
                <m:jc m:val="center"/>
              </m:oMathParaPr>
              <m:oMath>
                <m:d>
                  <m:dPr>
                    <m:begChr m:val="‖"/>
                    <m:endChr m:val="‖"/>
                    <m:ctrlPr>
                      <w:rPr>
                        <w:rFonts w:ascii="Cambria Math" w:hAnsi="Cambria Math"/>
                        <w:i/>
                        <w:sz w:val="20"/>
                        <w:szCs w:val="20"/>
                      </w:rPr>
                    </m:ctrlPr>
                  </m:dPr>
                  <m:e>
                    <m:acc>
                      <m:accPr>
                        <m:chr m:val="⃗"/>
                        <m:ctrlPr>
                          <w:rPr>
                            <w:rFonts w:ascii="Cambria Math" w:hAnsi="Cambria Math"/>
                            <w:sz w:val="20"/>
                            <w:szCs w:val="20"/>
                          </w:rPr>
                        </m:ctrlPr>
                      </m:accPr>
                      <m:e>
                        <m:sSub>
                          <m:sSubPr>
                            <m:ctrlPr>
                              <w:rPr>
                                <w:rFonts w:ascii="Cambria Math" w:hAnsi="Cambria Math"/>
                                <w:sz w:val="20"/>
                                <w:szCs w:val="20"/>
                              </w:rPr>
                            </m:ctrlPr>
                          </m:sSubPr>
                          <m:e>
                            <m:r>
                              <m:rPr>
                                <m:sty m:val="b"/>
                              </m:rPr>
                              <w:rPr>
                                <w:rFonts w:ascii="Cambria Math" w:hAnsi="Cambria Math"/>
                                <w:sz w:val="20"/>
                                <w:szCs w:val="20"/>
                              </w:rPr>
                              <m:t>r</m:t>
                            </m:r>
                          </m:e>
                          <m:sub>
                            <m:r>
                              <w:rPr>
                                <w:rFonts w:ascii="Cambria Math" w:hAnsi="Cambria Math"/>
                                <w:sz w:val="20"/>
                                <w:szCs w:val="20"/>
                              </w:rPr>
                              <m:t>i</m:t>
                            </m:r>
                          </m:sub>
                        </m:sSub>
                      </m:e>
                    </m:acc>
                  </m:e>
                </m:d>
                <m:r>
                  <m:rPr>
                    <m:sty m:val="p"/>
                  </m:rPr>
                  <w:rPr>
                    <w:rFonts w:ascii="Cambria Math" w:hAnsi="Cambria Math"/>
                    <w:sz w:val="20"/>
                    <w:szCs w:val="20"/>
                  </w:rPr>
                  <m:t>=</m:t>
                </m:r>
                <m:rad>
                  <m:radPr>
                    <m:degHide m:val="1"/>
                    <m:ctrlPr>
                      <w:rPr>
                        <w:rFonts w:ascii="Cambria Math" w:hAnsi="Cambria Math"/>
                        <w:sz w:val="20"/>
                        <w:szCs w:val="20"/>
                      </w:rPr>
                    </m:ctrlPr>
                  </m:radPr>
                  <m:deg/>
                  <m:e>
                    <m:sSup>
                      <m:sSupPr>
                        <m:ctrlPr>
                          <w:rPr>
                            <w:rFonts w:ascii="Cambria Math" w:hAnsi="Cambria Math"/>
                            <w:sz w:val="20"/>
                            <w:szCs w:val="20"/>
                          </w:rPr>
                        </m:ctrlPr>
                      </m:sSupPr>
                      <m:e>
                        <m:d>
                          <m:dPr>
                            <m:ctrlPr>
                              <w:rPr>
                                <w:rFonts w:ascii="Cambria Math" w:hAnsi="Cambria Math"/>
                                <w:sz w:val="20"/>
                                <w:szCs w:val="20"/>
                              </w:rPr>
                            </m:ctrlPr>
                          </m:dPr>
                          <m:e>
                            <m:r>
                              <m:rPr>
                                <m:sty m:val="p"/>
                              </m:rPr>
                              <w:rPr>
                                <w:rFonts w:ascii="Cambria Math" w:hAnsi="Cambria Math"/>
                                <w:sz w:val="20"/>
                                <w:szCs w:val="20"/>
                              </w:rPr>
                              <m:t>x+∆</m:t>
                            </m:r>
                            <m:sSub>
                              <m:sSubPr>
                                <m:ctrlPr>
                                  <w:rPr>
                                    <w:rFonts w:ascii="Cambria Math" w:hAnsi="Cambria Math"/>
                                    <w:sz w:val="20"/>
                                    <w:szCs w:val="20"/>
                                  </w:rPr>
                                </m:ctrlPr>
                              </m:sSubPr>
                              <m:e>
                                <m:r>
                                  <w:rPr>
                                    <w:rFonts w:ascii="Cambria Math" w:hAnsi="Cambria Math"/>
                                    <w:sz w:val="20"/>
                                    <w:szCs w:val="20"/>
                                  </w:rPr>
                                  <m:t>x</m:t>
                                </m:r>
                              </m:e>
                              <m:sub>
                                <m:r>
                                  <w:rPr>
                                    <w:rFonts w:ascii="Cambria Math" w:hAnsi="Cambria Math"/>
                                    <w:sz w:val="20"/>
                                    <w:szCs w:val="20"/>
                                  </w:rPr>
                                  <m:t>i</m:t>
                                </m:r>
                              </m:sub>
                            </m:sSub>
                          </m:e>
                        </m:d>
                      </m:e>
                      <m:sup>
                        <m:r>
                          <w:rPr>
                            <w:rFonts w:ascii="Cambria Math" w:hAnsi="Cambria Math"/>
                            <w:sz w:val="20"/>
                            <w:szCs w:val="20"/>
                          </w:rPr>
                          <m:t>2</m:t>
                        </m:r>
                      </m:sup>
                    </m:sSup>
                    <m:r>
                      <m:rPr>
                        <m:sty m:val="p"/>
                      </m:rPr>
                      <w:rPr>
                        <w:rFonts w:ascii="Cambria Math" w:hAnsi="Cambria Math"/>
                        <w:sz w:val="20"/>
                        <w:szCs w:val="20"/>
                      </w:rPr>
                      <m:t>+</m:t>
                    </m:r>
                    <m:sSup>
                      <m:sSupPr>
                        <m:ctrlPr>
                          <w:rPr>
                            <w:rFonts w:ascii="Cambria Math" w:hAnsi="Cambria Math"/>
                            <w:sz w:val="20"/>
                            <w:szCs w:val="20"/>
                          </w:rPr>
                        </m:ctrlPr>
                      </m:sSupPr>
                      <m:e>
                        <m:d>
                          <m:dPr>
                            <m:ctrlPr>
                              <w:rPr>
                                <w:rFonts w:ascii="Cambria Math" w:hAnsi="Cambria Math"/>
                                <w:sz w:val="20"/>
                                <w:szCs w:val="20"/>
                              </w:rPr>
                            </m:ctrlPr>
                          </m:dPr>
                          <m:e>
                            <m:r>
                              <m:rPr>
                                <m:sty m:val="p"/>
                              </m:rPr>
                              <w:rPr>
                                <w:rFonts w:ascii="Cambria Math" w:hAnsi="Cambria Math"/>
                                <w:sz w:val="20"/>
                                <w:szCs w:val="20"/>
                              </w:rPr>
                              <m:t>y+∆</m:t>
                            </m:r>
                            <m:sSub>
                              <m:sSubPr>
                                <m:ctrlPr>
                                  <w:rPr>
                                    <w:rFonts w:ascii="Cambria Math" w:hAnsi="Cambria Math"/>
                                    <w:sz w:val="20"/>
                                    <w:szCs w:val="20"/>
                                  </w:rPr>
                                </m:ctrlPr>
                              </m:sSubPr>
                              <m:e>
                                <m:r>
                                  <w:rPr>
                                    <w:rFonts w:ascii="Cambria Math" w:hAnsi="Cambria Math"/>
                                    <w:sz w:val="20"/>
                                    <w:szCs w:val="20"/>
                                  </w:rPr>
                                  <m:t>y</m:t>
                                </m:r>
                              </m:e>
                              <m:sub>
                                <m:r>
                                  <w:rPr>
                                    <w:rFonts w:ascii="Cambria Math" w:hAnsi="Cambria Math"/>
                                    <w:sz w:val="20"/>
                                    <w:szCs w:val="20"/>
                                  </w:rPr>
                                  <m:t>i</m:t>
                                </m:r>
                              </m:sub>
                            </m:sSub>
                          </m:e>
                        </m:d>
                      </m:e>
                      <m:sup>
                        <m:r>
                          <w:rPr>
                            <w:rFonts w:ascii="Cambria Math" w:hAnsi="Cambria Math"/>
                            <w:sz w:val="20"/>
                            <w:szCs w:val="20"/>
                          </w:rPr>
                          <m:t>2</m:t>
                        </m:r>
                      </m:sup>
                    </m:sSup>
                    <m:r>
                      <m:rPr>
                        <m:sty m:val="p"/>
                      </m:rPr>
                      <w:rPr>
                        <w:rFonts w:ascii="Cambria Math" w:hAnsi="Cambria Math"/>
                        <w:sz w:val="20"/>
                        <w:szCs w:val="20"/>
                      </w:rPr>
                      <m:t>+</m:t>
                    </m:r>
                    <m:sSup>
                      <m:sSupPr>
                        <m:ctrlPr>
                          <w:rPr>
                            <w:rFonts w:ascii="Cambria Math" w:hAnsi="Cambria Math"/>
                            <w:sz w:val="20"/>
                            <w:szCs w:val="20"/>
                          </w:rPr>
                        </m:ctrlPr>
                      </m:sSupPr>
                      <m:e>
                        <m:d>
                          <m:dPr>
                            <m:ctrlPr>
                              <w:rPr>
                                <w:rFonts w:ascii="Cambria Math" w:hAnsi="Cambria Math"/>
                                <w:sz w:val="20"/>
                                <w:szCs w:val="20"/>
                              </w:rPr>
                            </m:ctrlPr>
                          </m:dPr>
                          <m:e>
                            <m:r>
                              <m:rPr>
                                <m:sty m:val="p"/>
                              </m:rPr>
                              <w:rPr>
                                <w:rFonts w:ascii="Cambria Math" w:hAnsi="Cambria Math"/>
                                <w:sz w:val="20"/>
                                <w:szCs w:val="20"/>
                              </w:rPr>
                              <m:t>z+</m:t>
                            </m:r>
                            <m:sSub>
                              <m:sSubPr>
                                <m:ctrlPr>
                                  <w:rPr>
                                    <w:rFonts w:ascii="Cambria Math" w:hAnsi="Cambria Math"/>
                                    <w:sz w:val="20"/>
                                    <w:szCs w:val="20"/>
                                  </w:rPr>
                                </m:ctrlPr>
                              </m:sSubPr>
                              <m:e>
                                <m:r>
                                  <w:rPr>
                                    <w:rFonts w:ascii="Cambria Math" w:hAnsi="Cambria Math"/>
                                    <w:sz w:val="20"/>
                                    <w:szCs w:val="20"/>
                                  </w:rPr>
                                  <m:t>z</m:t>
                                </m:r>
                              </m:e>
                              <m:sub>
                                <m:r>
                                  <w:rPr>
                                    <w:rFonts w:ascii="Cambria Math" w:hAnsi="Cambria Math"/>
                                    <w:sz w:val="20"/>
                                    <w:szCs w:val="20"/>
                                  </w:rPr>
                                  <m:t>i</m:t>
                                </m:r>
                              </m:sub>
                            </m:sSub>
                          </m:e>
                        </m:d>
                      </m:e>
                      <m:sup>
                        <m:r>
                          <w:rPr>
                            <w:rFonts w:ascii="Cambria Math" w:hAnsi="Cambria Math"/>
                            <w:sz w:val="20"/>
                            <w:szCs w:val="20"/>
                          </w:rPr>
                          <m:t>2</m:t>
                        </m:r>
                      </m:sup>
                    </m:sSup>
                  </m:e>
                </m:rad>
              </m:oMath>
            </m:oMathPara>
          </w:p>
        </w:tc>
        <w:tc>
          <w:tcPr>
            <w:tcW w:w="426" w:type="dxa"/>
            <w:shd w:val="clear" w:color="auto" w:fill="auto"/>
            <w:vAlign w:val="center"/>
          </w:tcPr>
          <w:p w14:paraId="3A0EE632" w14:textId="77777777" w:rsidR="00875042" w:rsidRPr="00FE0C54" w:rsidRDefault="00875042" w:rsidP="008E446C">
            <w:pPr>
              <w:pStyle w:val="NoSpacing"/>
              <w:rPr>
                <w:sz w:val="20"/>
                <w:szCs w:val="20"/>
              </w:rPr>
            </w:pPr>
            <w:r w:rsidRPr="00FE0C54">
              <w:rPr>
                <w:sz w:val="20"/>
                <w:szCs w:val="20"/>
              </w:rPr>
              <w:t>(3)</w:t>
            </w:r>
          </w:p>
        </w:tc>
      </w:tr>
      <w:tr w:rsidR="0037275A" w:rsidRPr="00FE0C54" w14:paraId="42FDBD9A" w14:textId="77777777" w:rsidTr="0037275A">
        <w:trPr>
          <w:trHeight w:val="576"/>
        </w:trPr>
        <w:tc>
          <w:tcPr>
            <w:tcW w:w="4032" w:type="dxa"/>
            <w:shd w:val="clear" w:color="auto" w:fill="auto"/>
            <w:vAlign w:val="center"/>
          </w:tcPr>
          <w:p w14:paraId="278E3431" w14:textId="5185B894" w:rsidR="00875042" w:rsidRPr="00FE0C54" w:rsidRDefault="00AC6950" w:rsidP="008E446C">
            <w:pPr>
              <w:pStyle w:val="NoSpacing"/>
              <w:rPr>
                <w:sz w:val="20"/>
                <w:szCs w:val="20"/>
              </w:rPr>
            </w:pPr>
            <m:oMathPara>
              <m:oMathParaPr>
                <m:jc m:val="center"/>
              </m:oMathParaPr>
              <m:oMath>
                <m:func>
                  <m:funcPr>
                    <m:ctrlPr>
                      <w:rPr>
                        <w:rFonts w:ascii="Cambria Math" w:hAnsi="Cambria Math"/>
                        <w:sz w:val="20"/>
                        <w:szCs w:val="20"/>
                      </w:rPr>
                    </m:ctrlPr>
                  </m:funcPr>
                  <m:fName>
                    <m:r>
                      <m:rPr>
                        <m:sty m:val="p"/>
                      </m:rPr>
                      <w:rPr>
                        <w:rFonts w:ascii="Cambria Math" w:hAnsi="Cambria Math"/>
                        <w:sz w:val="20"/>
                        <w:szCs w:val="20"/>
                      </w:rPr>
                      <m:t>cos</m:t>
                    </m:r>
                  </m:fName>
                  <m:e>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i</m:t>
                        </m:r>
                      </m:sub>
                    </m:sSub>
                  </m:e>
                </m:func>
                <m:r>
                  <m:rPr>
                    <m:sty m:val="b"/>
                  </m:rP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z</m:t>
                    </m:r>
                  </m:num>
                  <m:den>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m:t>
                        </m:r>
                      </m:sub>
                    </m:sSub>
                  </m:den>
                </m:f>
              </m:oMath>
            </m:oMathPara>
          </w:p>
        </w:tc>
        <w:tc>
          <w:tcPr>
            <w:tcW w:w="426" w:type="dxa"/>
            <w:shd w:val="clear" w:color="auto" w:fill="auto"/>
            <w:vAlign w:val="center"/>
          </w:tcPr>
          <w:p w14:paraId="1574F593" w14:textId="77777777" w:rsidR="00875042" w:rsidRPr="00FE0C54" w:rsidRDefault="00875042" w:rsidP="008E446C">
            <w:pPr>
              <w:pStyle w:val="NoSpacing"/>
              <w:rPr>
                <w:sz w:val="20"/>
                <w:szCs w:val="20"/>
              </w:rPr>
            </w:pPr>
            <w:r w:rsidRPr="00FE0C54">
              <w:rPr>
                <w:sz w:val="20"/>
                <w:szCs w:val="20"/>
              </w:rPr>
              <w:t>(4)</w:t>
            </w:r>
          </w:p>
        </w:tc>
      </w:tr>
    </w:tbl>
    <w:p w14:paraId="2C49CD1D" w14:textId="160392DF" w:rsidR="002B1D71" w:rsidRPr="00FE0C54" w:rsidRDefault="00CC5B4D" w:rsidP="008E446C">
      <w:pPr>
        <w:pStyle w:val="NoSpacing"/>
        <w:rPr>
          <w:sz w:val="20"/>
          <w:szCs w:val="20"/>
        </w:rPr>
      </w:pPr>
      <w:r>
        <w:rPr>
          <w:sz w:val="20"/>
          <w:szCs w:val="20"/>
        </w:rPr>
        <w:t xml:space="preserve">Each sensor in the array is represented by </w:t>
      </w:r>
      <m:oMath>
        <m:r>
          <w:rPr>
            <w:rFonts w:ascii="Cambria Math" w:hAnsi="Cambria Math"/>
            <w:sz w:val="20"/>
            <w:szCs w:val="20"/>
          </w:rPr>
          <m:t>i</m:t>
        </m:r>
      </m:oMath>
      <w:r w:rsidR="00875042" w:rsidRPr="00FE0C54">
        <w:rPr>
          <w:sz w:val="20"/>
          <w:szCs w:val="20"/>
        </w:rPr>
        <w:t xml:space="preserve">, </w:t>
      </w:r>
      <m:oMath>
        <m:d>
          <m:dPr>
            <m:begChr m:val="‖"/>
            <m:endChr m:val="‖"/>
            <m:ctrlPr>
              <w:rPr>
                <w:rFonts w:ascii="Cambria Math" w:hAnsi="Cambria Math"/>
                <w:b/>
                <w:i/>
                <w:sz w:val="20"/>
                <w:szCs w:val="20"/>
              </w:rPr>
            </m:ctrlPr>
          </m:dPr>
          <m:e>
            <m:acc>
              <m:accPr>
                <m:chr m:val="⃗"/>
                <m:ctrlPr>
                  <w:rPr>
                    <w:rFonts w:ascii="Cambria Math" w:hAnsi="Cambria Math"/>
                    <w:b/>
                    <w:sz w:val="20"/>
                    <w:szCs w:val="20"/>
                  </w:rPr>
                </m:ctrlPr>
              </m:accPr>
              <m:e>
                <m:sSub>
                  <m:sSubPr>
                    <m:ctrlPr>
                      <w:rPr>
                        <w:rFonts w:ascii="Cambria Math" w:hAnsi="Cambria Math"/>
                        <w:b/>
                        <w:sz w:val="20"/>
                        <w:szCs w:val="20"/>
                      </w:rPr>
                    </m:ctrlPr>
                  </m:sSubPr>
                  <m:e>
                    <m:r>
                      <m:rPr>
                        <m:sty m:val="b"/>
                      </m:rPr>
                      <w:rPr>
                        <w:rFonts w:ascii="Cambria Math" w:hAnsi="Cambria Math"/>
                        <w:sz w:val="20"/>
                        <w:szCs w:val="20"/>
                      </w:rPr>
                      <m:t>r</m:t>
                    </m:r>
                  </m:e>
                  <m:sub>
                    <m:r>
                      <w:rPr>
                        <w:rFonts w:ascii="Cambria Math" w:hAnsi="Cambria Math"/>
                        <w:sz w:val="20"/>
                        <w:szCs w:val="20"/>
                      </w:rPr>
                      <m:t>i</m:t>
                    </m:r>
                  </m:sub>
                </m:sSub>
              </m:e>
            </m:acc>
          </m:e>
        </m:d>
        <m:r>
          <m:rPr>
            <m:sty m:val="bi"/>
          </m:rP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i</m:t>
            </m:r>
          </m:sub>
        </m:sSub>
      </m:oMath>
      <w:r w:rsidR="00875042" w:rsidRPr="00FE0C54">
        <w:rPr>
          <w:b/>
          <w:sz w:val="20"/>
          <w:szCs w:val="20"/>
        </w:rPr>
        <w:t xml:space="preserve"> </w:t>
      </w:r>
      <w:r w:rsidR="00875042" w:rsidRPr="00FE0C54">
        <w:rPr>
          <w:sz w:val="20"/>
          <w:szCs w:val="20"/>
        </w:rPr>
        <w:t xml:space="preserve">is the distance to the center of the magnet for the sensor, </w:t>
      </w:r>
      <m:oMath>
        <m:sSub>
          <m:sSubPr>
            <m:ctrlPr>
              <w:rPr>
                <w:rFonts w:ascii="Cambria Math" w:hAnsi="Cambria Math"/>
                <w:b/>
                <w:sz w:val="20"/>
                <w:szCs w:val="20"/>
              </w:rPr>
            </m:ctrlPr>
          </m:sSubPr>
          <m:e>
            <m:r>
              <m:rPr>
                <m:sty m:val="b"/>
              </m:rPr>
              <w:rPr>
                <w:rFonts w:ascii="Cambria Math" w:hAnsi="Cambria Math"/>
                <w:sz w:val="20"/>
                <w:szCs w:val="20"/>
              </w:rPr>
              <m:t>∆</m:t>
            </m:r>
          </m:e>
          <m:sub>
            <m:r>
              <w:rPr>
                <w:rFonts w:ascii="Cambria Math" w:hAnsi="Cambria Math"/>
                <w:sz w:val="20"/>
                <w:szCs w:val="20"/>
              </w:rPr>
              <m:t>i</m:t>
            </m:r>
          </m:sub>
        </m:sSub>
      </m:oMath>
      <w:r w:rsidR="00875042" w:rsidRPr="00FE0C54">
        <w:rPr>
          <w:b/>
          <w:sz w:val="20"/>
          <w:szCs w:val="20"/>
        </w:rPr>
        <w:t xml:space="preserve"> </w:t>
      </w:r>
      <w:r w:rsidR="00875042" w:rsidRPr="00FE0C54">
        <w:rPr>
          <w:sz w:val="20"/>
          <w:szCs w:val="20"/>
        </w:rPr>
        <w:t xml:space="preserve">is the relative offset from a designated origin with respect to the sensor, </w:t>
      </w:r>
      <m:oMath>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i</m:t>
            </m:r>
          </m:sub>
        </m:sSub>
      </m:oMath>
      <w:r w:rsidR="00875042" w:rsidRPr="00FE0C54">
        <w:rPr>
          <w:sz w:val="20"/>
          <w:szCs w:val="20"/>
        </w:rPr>
        <w:t xml:space="preserve"> represents the angle made by the north pole of the magnet and the radial component of</w:t>
      </w:r>
      <m:oMath>
        <m:r>
          <w:rPr>
            <w:rFonts w:ascii="Cambria Math" w:hAnsi="Cambria Math"/>
            <w:sz w:val="20"/>
            <w:szCs w:val="20"/>
          </w:rPr>
          <m:t xml:space="preserve"> </m:t>
        </m:r>
        <m:acc>
          <m:accPr>
            <m:chr m:val="⃗"/>
            <m:ctrlPr>
              <w:rPr>
                <w:rFonts w:ascii="Cambria Math" w:hAnsi="Cambria Math"/>
                <w:b/>
                <w:sz w:val="20"/>
                <w:szCs w:val="20"/>
              </w:rPr>
            </m:ctrlPr>
          </m:accPr>
          <m:e>
            <m:r>
              <m:rPr>
                <m:sty m:val="b"/>
              </m:rPr>
              <w:rPr>
                <w:rFonts w:ascii="Cambria Math" w:hAnsi="Cambria Math"/>
                <w:sz w:val="20"/>
                <w:szCs w:val="20"/>
              </w:rPr>
              <m:t>H</m:t>
            </m:r>
          </m:e>
        </m:acc>
      </m:oMath>
      <w:r w:rsidR="00875042" w:rsidRPr="00FE0C54">
        <w:rPr>
          <w:sz w:val="20"/>
          <w:szCs w:val="20"/>
        </w:rPr>
        <w:t>, and K represents a constant that encompasses the magnitude of the dipole moment, magnetic permeability of free space</w:t>
      </w:r>
      <m:oMath>
        <m:r>
          <w:rPr>
            <w:rFonts w:ascii="Cambria Math" w:hAnsi="Cambria Math"/>
            <w:sz w:val="20"/>
            <w:szCs w:val="20"/>
          </w:rPr>
          <m:t xml:space="preserve"> </m:t>
        </m:r>
        <m:sSub>
          <m:sSubPr>
            <m:ctrlPr>
              <w:rPr>
                <w:rFonts w:ascii="Cambria Math" w:eastAsia="Calibri" w:hAnsi="Cambria Math"/>
                <w:sz w:val="20"/>
                <w:szCs w:val="20"/>
              </w:rPr>
            </m:ctrlPr>
          </m:sSubPr>
          <m:e>
            <m:r>
              <w:rPr>
                <w:rFonts w:ascii="Cambria Math" w:hAnsi="Cambria Math"/>
                <w:sz w:val="20"/>
                <w:szCs w:val="20"/>
              </w:rPr>
              <m:t>μ</m:t>
            </m:r>
          </m:e>
          <m:sub>
            <m:r>
              <w:rPr>
                <w:rFonts w:ascii="Cambria Math" w:hAnsi="Cambria Math"/>
                <w:sz w:val="20"/>
                <w:szCs w:val="20"/>
              </w:rPr>
              <m:t>0</m:t>
            </m:r>
          </m:sub>
        </m:sSub>
      </m:oMath>
      <w:r w:rsidR="00875042" w:rsidRPr="00FE0C54">
        <w:rPr>
          <w:sz w:val="20"/>
          <w:szCs w:val="20"/>
        </w:rPr>
        <w:t>, and the relative permeability of the magnet’s own material.</w:t>
      </w:r>
    </w:p>
    <w:p w14:paraId="3CF4B105" w14:textId="46B7452E" w:rsidR="00875042" w:rsidRPr="00FE0C54" w:rsidRDefault="00A335C6" w:rsidP="008E446C">
      <w:pPr>
        <w:pStyle w:val="NoSpacing"/>
        <w:rPr>
          <w:sz w:val="20"/>
          <w:szCs w:val="20"/>
        </w:rPr>
      </w:pPr>
      <w:r>
        <w:rPr>
          <w:sz w:val="20"/>
          <w:szCs w:val="20"/>
        </w:rPr>
        <w:t>C</w:t>
      </w:r>
      <w:r w:rsidR="00875042" w:rsidRPr="00FE0C54">
        <w:rPr>
          <w:sz w:val="20"/>
          <w:szCs w:val="20"/>
        </w:rPr>
        <w:t>ertain minimum conditions for a solution to converge numerically</w:t>
      </w:r>
      <w:r>
        <w:rPr>
          <w:sz w:val="20"/>
          <w:szCs w:val="20"/>
        </w:rPr>
        <w:t xml:space="preserve"> must be met</w:t>
      </w:r>
      <w:r w:rsidR="002B1D71" w:rsidRPr="00FE0C54">
        <w:rPr>
          <w:sz w:val="20"/>
          <w:szCs w:val="20"/>
        </w:rPr>
        <w:t>:</w:t>
      </w:r>
    </w:p>
    <w:p w14:paraId="1237E3A9" w14:textId="77777777" w:rsidR="00875042" w:rsidRPr="00FE0C54" w:rsidRDefault="00875042" w:rsidP="008E446C">
      <w:pPr>
        <w:pStyle w:val="NoSpacing"/>
        <w:numPr>
          <w:ilvl w:val="0"/>
          <w:numId w:val="1"/>
        </w:numPr>
        <w:rPr>
          <w:sz w:val="20"/>
          <w:szCs w:val="20"/>
        </w:rPr>
      </w:pPr>
      <w:r w:rsidRPr="00FE0C54">
        <w:rPr>
          <w:sz w:val="20"/>
          <w:szCs w:val="20"/>
        </w:rPr>
        <w:t>An origin must be defined with respect to the relative fixed positions and orientations of the sensors.</w:t>
      </w:r>
    </w:p>
    <w:p w14:paraId="052591E1" w14:textId="77777777" w:rsidR="00875042" w:rsidRPr="00FE0C54" w:rsidRDefault="00875042" w:rsidP="008E446C">
      <w:pPr>
        <w:pStyle w:val="NoSpacing"/>
        <w:numPr>
          <w:ilvl w:val="0"/>
          <w:numId w:val="1"/>
        </w:numPr>
        <w:rPr>
          <w:sz w:val="20"/>
          <w:szCs w:val="20"/>
        </w:rPr>
      </w:pPr>
      <w:r w:rsidRPr="00FE0C54">
        <w:rPr>
          <w:sz w:val="20"/>
          <w:szCs w:val="20"/>
        </w:rPr>
        <w:t>The constant value of the magnetic field strength coefficient K of an arbitrary magnet has been closely approximated</w:t>
      </w:r>
      <w:r w:rsidR="00BC4469" w:rsidRPr="00FE0C54">
        <w:rPr>
          <w:sz w:val="20"/>
          <w:szCs w:val="20"/>
        </w:rPr>
        <w:t xml:space="preserve"> </w:t>
      </w:r>
      <w:r w:rsidRPr="00FE0C54">
        <w:rPr>
          <w:sz w:val="20"/>
          <w:szCs w:val="20"/>
        </w:rPr>
        <w:t>or is otherwise known.</w:t>
      </w:r>
    </w:p>
    <w:p w14:paraId="7AD50CA6" w14:textId="16CCDAE6" w:rsidR="002B1D71" w:rsidRPr="00FE0C54" w:rsidRDefault="00875042" w:rsidP="008E446C">
      <w:pPr>
        <w:pStyle w:val="NoSpacing"/>
        <w:numPr>
          <w:ilvl w:val="0"/>
          <w:numId w:val="1"/>
        </w:numPr>
        <w:rPr>
          <w:sz w:val="20"/>
          <w:szCs w:val="20"/>
        </w:rPr>
      </w:pPr>
      <w:r w:rsidRPr="00FE0C54">
        <w:rPr>
          <w:sz w:val="20"/>
          <w:szCs w:val="20"/>
        </w:rPr>
        <w:t>A constant magnetic field source of perceivable threshold exists within the optimal range of at least three sensors in the sensor array.</w:t>
      </w:r>
    </w:p>
    <w:p w14:paraId="66B56A47" w14:textId="3B39FC8D" w:rsidR="00875042" w:rsidRPr="00FE0C54" w:rsidRDefault="00875042" w:rsidP="008E446C">
      <w:pPr>
        <w:pStyle w:val="NoSpacing"/>
        <w:rPr>
          <w:sz w:val="20"/>
          <w:szCs w:val="20"/>
        </w:rPr>
      </w:pPr>
      <w:r w:rsidRPr="00FE0C54">
        <w:rPr>
          <w:sz w:val="20"/>
          <w:szCs w:val="20"/>
        </w:rPr>
        <w:t>In addition, to refine accuracy, certain physical restrictions facilitate these conditions</w:t>
      </w:r>
      <w:r w:rsidR="002B1D71" w:rsidRPr="00FE0C54">
        <w:rPr>
          <w:sz w:val="20"/>
          <w:szCs w:val="20"/>
        </w:rPr>
        <w:t>:</w:t>
      </w:r>
    </w:p>
    <w:p w14:paraId="58BB0879" w14:textId="77777777" w:rsidR="00875042" w:rsidRPr="00FE0C54" w:rsidRDefault="00875042" w:rsidP="008E446C">
      <w:pPr>
        <w:pStyle w:val="NoSpacing"/>
        <w:numPr>
          <w:ilvl w:val="0"/>
          <w:numId w:val="2"/>
        </w:numPr>
        <w:rPr>
          <w:sz w:val="20"/>
          <w:szCs w:val="20"/>
        </w:rPr>
      </w:pPr>
      <w:r w:rsidRPr="00FE0C54">
        <w:rPr>
          <w:sz w:val="20"/>
          <w:szCs w:val="20"/>
        </w:rPr>
        <w:t>Ambient magnetic fields must be mitigated; or their noise must be otherwise overcome.</w:t>
      </w:r>
    </w:p>
    <w:p w14:paraId="47B4AC2B" w14:textId="2C5811A8" w:rsidR="00875042" w:rsidRPr="00FE0C54" w:rsidRDefault="00875042" w:rsidP="008E446C">
      <w:pPr>
        <w:pStyle w:val="NoSpacing"/>
        <w:numPr>
          <w:ilvl w:val="0"/>
          <w:numId w:val="2"/>
        </w:numPr>
        <w:rPr>
          <w:sz w:val="20"/>
          <w:szCs w:val="20"/>
        </w:rPr>
      </w:pPr>
      <w:r w:rsidRPr="00FE0C54">
        <w:rPr>
          <w:sz w:val="20"/>
          <w:szCs w:val="20"/>
        </w:rPr>
        <w:t>The magnet’s form factor is minimized to yield closer adherence to presupposed principles.</w:t>
      </w:r>
    </w:p>
    <w:p w14:paraId="793DC1B0" w14:textId="39595763" w:rsidR="00875042" w:rsidRPr="00FE0C54" w:rsidRDefault="00875042" w:rsidP="008E446C">
      <w:pPr>
        <w:pStyle w:val="NoSpacing"/>
        <w:rPr>
          <w:sz w:val="20"/>
          <w:szCs w:val="20"/>
        </w:rPr>
      </w:pPr>
      <w:r w:rsidRPr="00FE0C54">
        <w:rPr>
          <w:sz w:val="20"/>
          <w:szCs w:val="20"/>
        </w:rPr>
        <w:t>To begin achieving these conditions, we designated the sensor in the bottom left corner of our sensor array (Figure 1) to</w:t>
      </w:r>
      <w:r w:rsidR="00A335C6">
        <w:rPr>
          <w:sz w:val="20"/>
          <w:szCs w:val="20"/>
        </w:rPr>
        <w:t xml:space="preserve"> be the origin. All sensors’ axe</w:t>
      </w:r>
      <w:r w:rsidRPr="00FE0C54">
        <w:rPr>
          <w:sz w:val="20"/>
          <w:szCs w:val="20"/>
        </w:rPr>
        <w:t>s in the array are aligned with each other.</w:t>
      </w:r>
    </w:p>
    <w:p w14:paraId="25E42A12" w14:textId="25894455" w:rsidR="00E35E85" w:rsidRDefault="00E35E85" w:rsidP="008E446C">
      <w:pPr>
        <w:pStyle w:val="NoSpacing"/>
        <w:ind w:firstLine="0"/>
        <w:rPr>
          <w:rStyle w:val="Strong"/>
          <w:rFonts w:ascii="Arial" w:hAnsi="Arial" w:cs="Arial"/>
          <w:szCs w:val="20"/>
        </w:rPr>
      </w:pPr>
    </w:p>
    <w:p w14:paraId="17746D05" w14:textId="4BE039BE" w:rsidR="00E57059" w:rsidRPr="00FE0C54" w:rsidRDefault="00E57059" w:rsidP="008E446C">
      <w:pPr>
        <w:pStyle w:val="NoSpacing"/>
        <w:ind w:firstLine="0"/>
        <w:rPr>
          <w:rStyle w:val="Strong"/>
          <w:rFonts w:ascii="Arial" w:hAnsi="Arial" w:cs="Arial"/>
          <w:szCs w:val="20"/>
        </w:rPr>
      </w:pPr>
      <w:r w:rsidRPr="00FE0C54">
        <w:rPr>
          <w:rStyle w:val="Strong"/>
          <w:rFonts w:ascii="Arial" w:hAnsi="Arial" w:cs="Arial"/>
          <w:szCs w:val="20"/>
        </w:rPr>
        <w:t>Magnet Selection</w:t>
      </w:r>
    </w:p>
    <w:p w14:paraId="34148A2B" w14:textId="206E8793" w:rsidR="004F2F3F" w:rsidRPr="00FE0C54" w:rsidRDefault="003C2ABB" w:rsidP="008E446C">
      <w:pPr>
        <w:pStyle w:val="NoSpacing"/>
        <w:rPr>
          <w:sz w:val="20"/>
          <w:szCs w:val="20"/>
        </w:rPr>
      </w:pPr>
      <w:r w:rsidRPr="00E35E85">
        <w:rPr>
          <w:rFonts w:ascii="Arial" w:hAnsi="Arial" w:cs="Arial"/>
          <w:noProof/>
          <w:sz w:val="20"/>
          <w:szCs w:val="20"/>
        </w:rPr>
        <mc:AlternateContent>
          <mc:Choice Requires="wps">
            <w:drawing>
              <wp:anchor distT="45720" distB="45720" distL="114300" distR="114300" simplePos="0" relativeHeight="251654144" behindDoc="0" locked="0" layoutInCell="1" allowOverlap="1" wp14:anchorId="28A2B4BE" wp14:editId="19354B0B">
                <wp:simplePos x="0" y="0"/>
                <wp:positionH relativeFrom="column">
                  <wp:posOffset>-139700</wp:posOffset>
                </wp:positionH>
                <wp:positionV relativeFrom="page">
                  <wp:posOffset>8094345</wp:posOffset>
                </wp:positionV>
                <wp:extent cx="3505200" cy="1019810"/>
                <wp:effectExtent l="0" t="0" r="0" b="698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0" cy="1019810"/>
                        </a:xfrm>
                        <a:prstGeom prst="rect">
                          <a:avLst/>
                        </a:prstGeom>
                        <a:solidFill>
                          <a:srgbClr val="FFFFFF"/>
                        </a:solidFill>
                        <a:ln w="9525">
                          <a:noFill/>
                          <a:miter lim="800000"/>
                          <a:headEnd/>
                          <a:tailEnd/>
                        </a:ln>
                      </wps:spPr>
                      <wps:txbx>
                        <w:txbxContent>
                          <w:p w14:paraId="7F060B12" w14:textId="67A78100" w:rsidR="00E35E85" w:rsidRPr="00E35E85" w:rsidRDefault="00E35E85">
                            <w:pPr>
                              <w:rPr>
                                <w:i/>
                                <w:sz w:val="18"/>
                              </w:rPr>
                            </w:pPr>
                            <w:r w:rsidRPr="00E35E85">
                              <w:rPr>
                                <w:i/>
                                <w:sz w:val="18"/>
                              </w:rPr>
                              <w:t>Figure 1: Sensor Array. Six (6) LSM9DS1 IMU sensors were connected to an Arduino Mega 2560 via I2C. The communication was mediated through a 74HC4051 *-channel multiplexer. The array was fixed to a 300 mm x 300 mm aluminum optics breadboard. Sensors were held in place via 3D-printed standoffs which, in turn, support a secondary aluminum breadboard used as the base of the tracking volume (not shown).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8A2B4BE" id="_x0000_t202" coordsize="21600,21600" o:spt="202" path="m,l,21600r21600,l21600,xe">
                <v:stroke joinstyle="miter"/>
                <v:path gradientshapeok="t" o:connecttype="rect"/>
              </v:shapetype>
              <v:shape id="Text Box 2" o:spid="_x0000_s1026" type="#_x0000_t202" style="position:absolute;left:0;text-align:left;margin-left:-11pt;margin-top:637.35pt;width:276pt;height:80.3pt;z-index:2516541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" stroked="f">
                <v:textbox style="mso-fit-shape-to-text:t">
                  <w:txbxContent>
                    <w:p w14:paraId="7F060B12" w14:textId="67A78100" w:rsidR="00E35E85" w:rsidRPr="00E35E85" w:rsidRDefault="00E35E85">
                      <w:pPr>
                        <w:rPr>
                          <w:i/>
                          <w:sz w:val="18"/>
                        </w:rPr>
                      </w:pPr>
                      <w:r w:rsidRPr="00E35E85">
                        <w:rPr>
                          <w:i/>
                          <w:sz w:val="18"/>
                        </w:rPr>
                        <w:t>Figure 1: Sensor Array. Six (6) LSM9DS1 IMU sensors were connected to an Arduino Mega 2560 via I2C. The communication was mediated through a 74HC4051 *-channel multiplexer. The array was fixed to a 300 mm x 300 mm aluminum optics breadboard. Sensors were held in place via 3D-printed standoffs which, in turn, support a secondary aluminum breadboard used as the base of the tracking volume (not shown).</w:t>
                      </w:r>
                    </w:p>
                  </w:txbxContent>
                </v:textbox>
                <w10:wrap type="square" anchory="page"/>
              </v:shape>
            </w:pict>
          </mc:Fallback>
        </mc:AlternateContent>
      </w:r>
      <w:r>
        <w:rPr>
          <w:rFonts w:ascii="Arial" w:hAnsi="Arial" w:cs="Arial"/>
          <w:noProof/>
          <w:sz w:val="20"/>
          <w:szCs w:val="20"/>
        </w:rPr>
        <w:drawing>
          <wp:anchor distT="0" distB="0" distL="114300" distR="114300" simplePos="0" relativeHeight="251652096" behindDoc="0" locked="0" layoutInCell="1" allowOverlap="1" wp14:anchorId="3D2EAD1C" wp14:editId="2C8C96FA">
            <wp:simplePos x="0" y="0"/>
            <wp:positionH relativeFrom="column">
              <wp:posOffset>-59635</wp:posOffset>
            </wp:positionH>
            <wp:positionV relativeFrom="page">
              <wp:posOffset>5446643</wp:posOffset>
            </wp:positionV>
            <wp:extent cx="3348990" cy="2610485"/>
            <wp:effectExtent l="0" t="0" r="381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48990" cy="2610485"/>
                    </a:xfrm>
                    <a:prstGeom prst="rect">
                      <a:avLst/>
                    </a:prstGeom>
                    <a:noFill/>
                  </pic:spPr>
                </pic:pic>
              </a:graphicData>
            </a:graphic>
            <wp14:sizeRelH relativeFrom="margin">
              <wp14:pctWidth>0</wp14:pctWidth>
            </wp14:sizeRelH>
          </wp:anchor>
        </w:drawing>
      </w:r>
      <w:r w:rsidR="00423228">
        <w:rPr>
          <w:sz w:val="20"/>
          <w:szCs w:val="20"/>
        </w:rPr>
        <w:t>P</w:t>
      </w:r>
      <w:commentRangeStart w:id="6"/>
      <w:commentRangeStart w:id="7"/>
      <w:commentRangeStart w:id="8"/>
      <w:r w:rsidR="00CD485C" w:rsidRPr="00FE0C54">
        <w:rPr>
          <w:sz w:val="20"/>
          <w:szCs w:val="20"/>
        </w:rPr>
        <w:t xml:space="preserve">ermanent magnets were chosen to </w:t>
      </w:r>
      <w:r w:rsidR="00C70116" w:rsidRPr="00FE0C54">
        <w:rPr>
          <w:sz w:val="20"/>
          <w:szCs w:val="20"/>
        </w:rPr>
        <w:t>enable</w:t>
      </w:r>
      <w:r w:rsidR="00CD485C" w:rsidRPr="00FE0C54">
        <w:rPr>
          <w:sz w:val="20"/>
          <w:szCs w:val="20"/>
        </w:rPr>
        <w:t xml:space="preserve"> a simple </w:t>
      </w:r>
      <w:r w:rsidR="00C70116" w:rsidRPr="00FE0C54">
        <w:rPr>
          <w:sz w:val="20"/>
          <w:szCs w:val="20"/>
        </w:rPr>
        <w:t>but</w:t>
      </w:r>
      <w:r w:rsidR="00CD485C" w:rsidRPr="00FE0C54">
        <w:rPr>
          <w:sz w:val="20"/>
          <w:szCs w:val="20"/>
        </w:rPr>
        <w:t xml:space="preserve"> versatile </w:t>
      </w:r>
      <w:commentRangeStart w:id="9"/>
      <w:commentRangeStart w:id="10"/>
      <w:r w:rsidR="00CD485C" w:rsidRPr="00FE0C54">
        <w:rPr>
          <w:sz w:val="20"/>
          <w:szCs w:val="20"/>
        </w:rPr>
        <w:t>system</w:t>
      </w:r>
      <w:commentRangeEnd w:id="9"/>
      <w:r w:rsidR="00571F97" w:rsidRPr="00FE0C54">
        <w:rPr>
          <w:rStyle w:val="CommentReference"/>
          <w:sz w:val="20"/>
          <w:szCs w:val="20"/>
        </w:rPr>
        <w:commentReference w:id="9"/>
      </w:r>
      <w:commentRangeEnd w:id="10"/>
      <w:r w:rsidR="002B1D71" w:rsidRPr="00FE0C54">
        <w:rPr>
          <w:rStyle w:val="CommentReference"/>
          <w:sz w:val="20"/>
          <w:szCs w:val="20"/>
        </w:rPr>
        <w:commentReference w:id="10"/>
      </w:r>
      <w:r w:rsidR="00CD485C" w:rsidRPr="00FE0C54">
        <w:rPr>
          <w:sz w:val="20"/>
          <w:szCs w:val="20"/>
        </w:rPr>
        <w:t xml:space="preserve"> that deliver</w:t>
      </w:r>
      <w:r w:rsidR="00A335C6">
        <w:rPr>
          <w:sz w:val="20"/>
          <w:szCs w:val="20"/>
        </w:rPr>
        <w:t>s</w:t>
      </w:r>
      <w:r w:rsidR="00CD485C" w:rsidRPr="00FE0C54">
        <w:rPr>
          <w:sz w:val="20"/>
          <w:szCs w:val="20"/>
        </w:rPr>
        <w:t xml:space="preserve"> precision </w:t>
      </w:r>
      <w:r w:rsidR="00A335C6">
        <w:rPr>
          <w:sz w:val="20"/>
          <w:szCs w:val="20"/>
        </w:rPr>
        <w:t>at low cost</w:t>
      </w:r>
      <w:r w:rsidR="00CD485C" w:rsidRPr="00FE0C54">
        <w:rPr>
          <w:sz w:val="20"/>
          <w:szCs w:val="20"/>
        </w:rPr>
        <w:t>. Permanent magnets are readily available in different shapes, sizes</w:t>
      </w:r>
      <w:r w:rsidR="006718F7">
        <w:rPr>
          <w:sz w:val="20"/>
          <w:szCs w:val="20"/>
        </w:rPr>
        <w:t>,</w:t>
      </w:r>
      <w:r w:rsidR="00CD485C" w:rsidRPr="00FE0C54">
        <w:rPr>
          <w:sz w:val="20"/>
          <w:szCs w:val="20"/>
        </w:rPr>
        <w:t xml:space="preserve"> and </w:t>
      </w:r>
      <w:r w:rsidR="00CD485C" w:rsidRPr="00FE0C54">
        <w:rPr>
          <w:sz w:val="20"/>
          <w:szCs w:val="20"/>
        </w:rPr>
        <w:t xml:space="preserve">strength. </w:t>
      </w:r>
      <w:r w:rsidR="00E62FE4">
        <w:rPr>
          <w:sz w:val="20"/>
          <w:szCs w:val="20"/>
        </w:rPr>
        <w:t>S</w:t>
      </w:r>
      <w:r w:rsidR="00CD485C" w:rsidRPr="00FE0C54">
        <w:rPr>
          <w:sz w:val="20"/>
          <w:szCs w:val="20"/>
        </w:rPr>
        <w:t>urgical tools or medical devices can be equipped with a</w:t>
      </w:r>
      <w:r w:rsidR="00130DA5" w:rsidRPr="00FE0C54">
        <w:rPr>
          <w:sz w:val="20"/>
          <w:szCs w:val="20"/>
        </w:rPr>
        <w:t>n appropriate</w:t>
      </w:r>
      <w:r w:rsidR="00CD485C" w:rsidRPr="00FE0C54">
        <w:rPr>
          <w:sz w:val="20"/>
          <w:szCs w:val="20"/>
        </w:rPr>
        <w:t xml:space="preserve"> magnet that </w:t>
      </w:r>
      <w:r w:rsidR="00595D54" w:rsidRPr="00FE0C54">
        <w:rPr>
          <w:sz w:val="20"/>
          <w:szCs w:val="20"/>
        </w:rPr>
        <w:t>demands</w:t>
      </w:r>
      <w:r w:rsidR="00CD485C" w:rsidRPr="00FE0C54">
        <w:rPr>
          <w:sz w:val="20"/>
          <w:szCs w:val="20"/>
        </w:rPr>
        <w:t xml:space="preserve"> </w:t>
      </w:r>
      <w:r w:rsidR="00C70116" w:rsidRPr="00FE0C54">
        <w:rPr>
          <w:sz w:val="20"/>
          <w:szCs w:val="20"/>
        </w:rPr>
        <w:t xml:space="preserve">only </w:t>
      </w:r>
      <w:r w:rsidR="00CD485C" w:rsidRPr="00FE0C54">
        <w:rPr>
          <w:sz w:val="20"/>
          <w:szCs w:val="20"/>
        </w:rPr>
        <w:t>minimal design changes.</w:t>
      </w:r>
      <w:r w:rsidR="00C70116" w:rsidRPr="00FE0C54">
        <w:rPr>
          <w:sz w:val="20"/>
          <w:szCs w:val="20"/>
        </w:rPr>
        <w:t xml:space="preserve"> P</w:t>
      </w:r>
      <w:r w:rsidR="00233F40" w:rsidRPr="00FE0C54">
        <w:rPr>
          <w:sz w:val="20"/>
          <w:szCs w:val="20"/>
        </w:rPr>
        <w:t xml:space="preserve">ermanent magnets </w:t>
      </w:r>
      <w:r w:rsidR="00C70116" w:rsidRPr="00FE0C54">
        <w:rPr>
          <w:sz w:val="20"/>
          <w:szCs w:val="20"/>
        </w:rPr>
        <w:t xml:space="preserve">also </w:t>
      </w:r>
      <w:r w:rsidR="00233F40" w:rsidRPr="00FE0C54">
        <w:rPr>
          <w:sz w:val="20"/>
          <w:szCs w:val="20"/>
        </w:rPr>
        <w:t xml:space="preserve">do not require power, which </w:t>
      </w:r>
      <w:r w:rsidR="00C70116" w:rsidRPr="00FE0C54">
        <w:rPr>
          <w:sz w:val="20"/>
          <w:szCs w:val="20"/>
        </w:rPr>
        <w:t>further</w:t>
      </w:r>
      <w:r w:rsidR="00233F40" w:rsidRPr="00FE0C54">
        <w:rPr>
          <w:sz w:val="20"/>
          <w:szCs w:val="20"/>
        </w:rPr>
        <w:t xml:space="preserve"> reduces the need for </w:t>
      </w:r>
      <w:r w:rsidR="00C70116" w:rsidRPr="00FE0C54">
        <w:rPr>
          <w:sz w:val="20"/>
          <w:szCs w:val="20"/>
        </w:rPr>
        <w:t xml:space="preserve">the </w:t>
      </w:r>
      <w:r w:rsidR="00233F40" w:rsidRPr="00FE0C54">
        <w:rPr>
          <w:sz w:val="20"/>
          <w:szCs w:val="20"/>
        </w:rPr>
        <w:t xml:space="preserve">redesign and adaptation of the tool </w:t>
      </w:r>
      <w:r w:rsidR="00571F97" w:rsidRPr="00FE0C54">
        <w:rPr>
          <w:sz w:val="20"/>
          <w:szCs w:val="20"/>
        </w:rPr>
        <w:t>or device to be tracked.</w:t>
      </w:r>
      <w:commentRangeEnd w:id="6"/>
      <w:r w:rsidR="00571F97" w:rsidRPr="00FE0C54">
        <w:rPr>
          <w:rStyle w:val="CommentReference"/>
          <w:sz w:val="20"/>
          <w:szCs w:val="20"/>
        </w:rPr>
        <w:commentReference w:id="6"/>
      </w:r>
      <w:commentRangeEnd w:id="7"/>
      <w:commentRangeEnd w:id="8"/>
    </w:p>
    <w:p w14:paraId="2A6F1699" w14:textId="0270050A" w:rsidR="002B1D71" w:rsidRPr="00FE0C54" w:rsidRDefault="002B1D71" w:rsidP="008E446C">
      <w:pPr>
        <w:pStyle w:val="NoSpacing"/>
        <w:rPr>
          <w:sz w:val="20"/>
          <w:szCs w:val="20"/>
        </w:rPr>
      </w:pPr>
      <w:r w:rsidRPr="00FE0C54">
        <w:rPr>
          <w:rStyle w:val="CommentReference"/>
          <w:sz w:val="20"/>
          <w:szCs w:val="20"/>
        </w:rPr>
        <w:commentReference w:id="7"/>
      </w:r>
      <w:r w:rsidR="00423228">
        <w:rPr>
          <w:sz w:val="20"/>
          <w:szCs w:val="20"/>
        </w:rPr>
        <w:t>We picked a</w:t>
      </w:r>
      <w:r w:rsidR="009E00A3">
        <w:rPr>
          <w:rStyle w:val="CommentReference"/>
        </w:rPr>
        <w:commentReference w:id="8"/>
      </w:r>
      <w:r w:rsidR="00423228">
        <w:rPr>
          <w:sz w:val="20"/>
          <w:szCs w:val="20"/>
        </w:rPr>
        <w:t xml:space="preserve"> 3</w:t>
      </w:r>
      <w:commentRangeStart w:id="11"/>
      <w:commentRangeStart w:id="12"/>
      <w:r w:rsidR="009E00A3" w:rsidRPr="009E00A3">
        <w:rPr>
          <w:sz w:val="20"/>
          <w:szCs w:val="20"/>
        </w:rPr>
        <w:t xml:space="preserve">0 </w:t>
      </w:r>
      <w:r w:rsidR="00423228">
        <w:rPr>
          <w:sz w:val="20"/>
          <w:szCs w:val="20"/>
        </w:rPr>
        <w:t>mm annular disk</w:t>
      </w:r>
      <w:r w:rsidR="00571F97" w:rsidRPr="00FE0C54">
        <w:rPr>
          <w:sz w:val="20"/>
          <w:szCs w:val="20"/>
        </w:rPr>
        <w:t xml:space="preserve"> permanent magnet </w:t>
      </w:r>
      <w:r w:rsidR="00423228">
        <w:rPr>
          <w:sz w:val="20"/>
          <w:szCs w:val="20"/>
        </w:rPr>
        <w:t>for our project</w:t>
      </w:r>
      <w:r w:rsidR="00DF6808">
        <w:rPr>
          <w:sz w:val="20"/>
          <w:szCs w:val="20"/>
        </w:rPr>
        <w:t>. T</w:t>
      </w:r>
      <w:r w:rsidR="00571F97" w:rsidRPr="00FE0C54">
        <w:rPr>
          <w:sz w:val="20"/>
          <w:szCs w:val="20"/>
        </w:rPr>
        <w:t xml:space="preserve">he magnet’s dipole field </w:t>
      </w:r>
      <w:r w:rsidR="00A335C6">
        <w:rPr>
          <w:sz w:val="20"/>
          <w:szCs w:val="20"/>
        </w:rPr>
        <w:t>is</w:t>
      </w:r>
      <w:r w:rsidR="00571F97" w:rsidRPr="00FE0C54">
        <w:rPr>
          <w:sz w:val="20"/>
          <w:szCs w:val="20"/>
        </w:rPr>
        <w:t xml:space="preserve"> </w:t>
      </w:r>
      <w:r w:rsidR="00423228">
        <w:rPr>
          <w:sz w:val="20"/>
          <w:szCs w:val="20"/>
        </w:rPr>
        <w:t>assumed to be ideal and its dipol</w:t>
      </w:r>
      <w:r w:rsidR="00571F97" w:rsidRPr="00FE0C54">
        <w:rPr>
          <w:sz w:val="20"/>
          <w:szCs w:val="20"/>
        </w:rPr>
        <w:t>e moment calculated empirically.</w:t>
      </w:r>
      <w:commentRangeEnd w:id="11"/>
      <w:r w:rsidR="00571F97" w:rsidRPr="00FE0C54">
        <w:rPr>
          <w:rStyle w:val="CommentReference"/>
          <w:sz w:val="20"/>
          <w:szCs w:val="20"/>
        </w:rPr>
        <w:commentReference w:id="11"/>
      </w:r>
      <w:commentRangeEnd w:id="12"/>
    </w:p>
    <w:p w14:paraId="68871129" w14:textId="2258605A" w:rsidR="00E57059" w:rsidRPr="00FE0C54" w:rsidRDefault="002B1D71" w:rsidP="008E446C">
      <w:pPr>
        <w:pStyle w:val="NoSpacing"/>
        <w:rPr>
          <w:sz w:val="20"/>
          <w:szCs w:val="20"/>
        </w:rPr>
      </w:pPr>
      <w:r w:rsidRPr="00FE0C54">
        <w:rPr>
          <w:rStyle w:val="CommentReference"/>
          <w:sz w:val="20"/>
          <w:szCs w:val="20"/>
        </w:rPr>
        <w:commentReference w:id="12"/>
      </w:r>
    </w:p>
    <w:p w14:paraId="20AA4284" w14:textId="61E399CB" w:rsidR="00571F97" w:rsidRPr="00FE0C54" w:rsidRDefault="00571F97" w:rsidP="008E446C">
      <w:pPr>
        <w:pStyle w:val="NoSpacing"/>
        <w:ind w:firstLine="0"/>
        <w:rPr>
          <w:rStyle w:val="Strong"/>
          <w:rFonts w:ascii="Arial" w:hAnsi="Arial" w:cs="Arial"/>
          <w:szCs w:val="20"/>
        </w:rPr>
      </w:pPr>
      <w:r w:rsidRPr="00FE0C54">
        <w:rPr>
          <w:rStyle w:val="Strong"/>
          <w:rFonts w:ascii="Arial" w:hAnsi="Arial" w:cs="Arial"/>
          <w:szCs w:val="20"/>
        </w:rPr>
        <w:t>Empirical Approximation of K</w:t>
      </w:r>
      <w:r w:rsidR="004F2F3F" w:rsidRPr="00FE0C54">
        <w:rPr>
          <w:rStyle w:val="Strong"/>
          <w:rFonts w:ascii="Arial" w:hAnsi="Arial" w:cs="Arial"/>
          <w:szCs w:val="20"/>
        </w:rPr>
        <w:t xml:space="preserve"> for Arbitrary Magnet</w:t>
      </w:r>
    </w:p>
    <w:p w14:paraId="3EC675A7" w14:textId="113DCBA3" w:rsidR="00571F97" w:rsidRPr="00FE0C54" w:rsidRDefault="00A335C6" w:rsidP="008E446C">
      <w:pPr>
        <w:pStyle w:val="NoSpacing"/>
        <w:rPr>
          <w:sz w:val="20"/>
          <w:szCs w:val="20"/>
        </w:rPr>
      </w:pPr>
      <w:r>
        <w:rPr>
          <w:sz w:val="20"/>
          <w:szCs w:val="20"/>
        </w:rPr>
        <w:t>We</w:t>
      </w:r>
      <w:r w:rsidR="00571F97" w:rsidRPr="00FE0C54">
        <w:rPr>
          <w:sz w:val="20"/>
          <w:szCs w:val="20"/>
        </w:rPr>
        <w:t xml:space="preserve"> devised an empirical approach to approximate the value of K using a single </w:t>
      </w:r>
      <w:r w:rsidR="00571F97" w:rsidRPr="00FE0C54">
        <w:rPr>
          <w:i/>
          <w:sz w:val="20"/>
          <w:szCs w:val="20"/>
        </w:rPr>
        <w:t>SparkFun LSM9DS1 IMU</w:t>
      </w:r>
      <w:r w:rsidR="00571F97" w:rsidRPr="00FE0C54">
        <w:rPr>
          <w:sz w:val="20"/>
          <w:szCs w:val="20"/>
        </w:rPr>
        <w:t xml:space="preserve"> and a custom CNC machine. The CNC was used to move a fitted permanent magnet precisely along the </w:t>
      </w:r>
      <m:oMath>
        <m:r>
          <w:rPr>
            <w:rFonts w:ascii="Cambria Math" w:hAnsi="Cambria Math"/>
            <w:sz w:val="20"/>
            <w:szCs w:val="20"/>
          </w:rPr>
          <m:t>x</m:t>
        </m:r>
      </m:oMath>
      <w:r w:rsidR="00571F97" w:rsidRPr="00FE0C54">
        <w:rPr>
          <w:sz w:val="20"/>
          <w:szCs w:val="20"/>
        </w:rPr>
        <w:t xml:space="preserve"> axis, thus simplifying Eqns. (2), (3) and (4) into Equation (5).</w:t>
      </w:r>
    </w:p>
    <w:tbl>
      <w:tblPr>
        <w:tblW w:w="0" w:type="auto"/>
        <w:tblLook w:val="04A0" w:firstRow="1" w:lastRow="0" w:firstColumn="1" w:lastColumn="0" w:noHBand="0" w:noVBand="1"/>
      </w:tblPr>
      <w:tblGrid>
        <w:gridCol w:w="4320"/>
        <w:gridCol w:w="810"/>
      </w:tblGrid>
      <w:tr w:rsidR="00571F97" w:rsidRPr="00FE0C54" w14:paraId="175A675C" w14:textId="77777777" w:rsidTr="0037275A">
        <w:trPr>
          <w:trHeight w:val="502"/>
        </w:trPr>
        <w:tc>
          <w:tcPr>
            <w:tcW w:w="4682" w:type="dxa"/>
            <w:shd w:val="clear" w:color="auto" w:fill="auto"/>
            <w:vAlign w:val="center"/>
          </w:tcPr>
          <w:p w14:paraId="5E9C6E3E" w14:textId="601CF082" w:rsidR="00571F97" w:rsidRPr="00FE0C54" w:rsidRDefault="001B0A39" w:rsidP="008E446C">
            <w:pPr>
              <w:pStyle w:val="NoSpacing"/>
              <w:rPr>
                <w:sz w:val="20"/>
                <w:szCs w:val="20"/>
              </w:rPr>
            </w:pPr>
            <m:oMathPara>
              <m:oMathParaPr>
                <m:jc m:val="center"/>
              </m:oMathParaPr>
              <m:oMath>
                <m:r>
                  <m:rPr>
                    <m:sty m:val="p"/>
                  </m:rPr>
                  <w:rPr>
                    <w:rFonts w:ascii="Cambria Math" w:hAnsi="Cambria Math"/>
                    <w:sz w:val="20"/>
                    <w:szCs w:val="20"/>
                  </w:rPr>
                  <m:t>K=</m:t>
                </m:r>
                <m:sSup>
                  <m:sSupPr>
                    <m:ctrlPr>
                      <w:rPr>
                        <w:rFonts w:ascii="Cambria Math" w:hAnsi="Cambria Math"/>
                        <w:sz w:val="20"/>
                        <w:szCs w:val="20"/>
                      </w:rPr>
                    </m:ctrlPr>
                  </m:sSupPr>
                  <m:e>
                    <m:d>
                      <m:dPr>
                        <m:begChr m:val="‖"/>
                        <m:endChr m:val="‖"/>
                        <m:ctrlPr>
                          <w:rPr>
                            <w:rFonts w:ascii="Cambria Math" w:hAnsi="Cambria Math"/>
                            <w:sz w:val="20"/>
                            <w:szCs w:val="20"/>
                          </w:rPr>
                        </m:ctrlPr>
                      </m:dPr>
                      <m:e>
                        <m:acc>
                          <m:accPr>
                            <m:chr m:val="⃗"/>
                            <m:ctrlPr>
                              <w:rPr>
                                <w:rFonts w:ascii="Cambria Math" w:hAnsi="Cambria Math"/>
                                <w:sz w:val="20"/>
                                <w:szCs w:val="20"/>
                              </w:rPr>
                            </m:ctrlPr>
                          </m:accPr>
                          <m:e>
                            <m:r>
                              <m:rPr>
                                <m:sty m:val="b"/>
                              </m:rPr>
                              <w:rPr>
                                <w:rFonts w:ascii="Cambria Math" w:hAnsi="Cambria Math"/>
                                <w:sz w:val="20"/>
                                <w:szCs w:val="20"/>
                              </w:rPr>
                              <m:t>H</m:t>
                            </m:r>
                          </m:e>
                        </m:acc>
                      </m:e>
                    </m:d>
                  </m:e>
                  <m:sup>
                    <m:r>
                      <m:rPr>
                        <m:sty m:val="b"/>
                      </m:rPr>
                      <w:rPr>
                        <w:rFonts w:ascii="Cambria Math" w:hAnsi="Cambria Math"/>
                        <w:sz w:val="20"/>
                        <w:szCs w:val="20"/>
                      </w:rPr>
                      <m:t>2</m:t>
                    </m:r>
                  </m:sup>
                </m:sSup>
                <m:sSup>
                  <m:sSupPr>
                    <m:ctrlPr>
                      <w:rPr>
                        <w:rFonts w:ascii="Cambria Math" w:eastAsia="Calibri" w:hAnsi="Cambria Math"/>
                        <w:sz w:val="20"/>
                        <w:szCs w:val="20"/>
                      </w:rPr>
                    </m:ctrlPr>
                  </m:sSupPr>
                  <m:e>
                    <m:r>
                      <w:rPr>
                        <w:rFonts w:ascii="Cambria Math" w:eastAsia="Calibri" w:hAnsi="Cambria Math"/>
                        <w:sz w:val="20"/>
                        <w:szCs w:val="20"/>
                      </w:rPr>
                      <m:t>x</m:t>
                    </m:r>
                  </m:e>
                  <m:sup>
                    <m:r>
                      <m:rPr>
                        <m:sty m:val="p"/>
                      </m:rPr>
                      <w:rPr>
                        <w:rFonts w:ascii="Cambria Math" w:eastAsia="Calibri" w:hAnsi="Cambria Math"/>
                        <w:sz w:val="20"/>
                        <w:szCs w:val="20"/>
                      </w:rPr>
                      <m:t>2</m:t>
                    </m:r>
                  </m:sup>
                </m:sSup>
              </m:oMath>
            </m:oMathPara>
          </w:p>
        </w:tc>
        <w:tc>
          <w:tcPr>
            <w:tcW w:w="550" w:type="dxa"/>
            <w:shd w:val="clear" w:color="auto" w:fill="auto"/>
            <w:vAlign w:val="center"/>
          </w:tcPr>
          <w:p w14:paraId="323E33EA" w14:textId="77777777" w:rsidR="00571F97" w:rsidRPr="00FE0C54" w:rsidRDefault="00571F97" w:rsidP="008E446C">
            <w:pPr>
              <w:pStyle w:val="NoSpacing"/>
              <w:rPr>
                <w:sz w:val="20"/>
                <w:szCs w:val="20"/>
              </w:rPr>
            </w:pPr>
            <w:r w:rsidRPr="00FE0C54">
              <w:rPr>
                <w:sz w:val="20"/>
                <w:szCs w:val="20"/>
              </w:rPr>
              <w:t>(5)</w:t>
            </w:r>
          </w:p>
        </w:tc>
      </w:tr>
    </w:tbl>
    <w:p w14:paraId="514A3C8F" w14:textId="14392F9B" w:rsidR="00571F97" w:rsidRPr="00FE0C54" w:rsidRDefault="00571F97" w:rsidP="008E446C">
      <w:pPr>
        <w:pStyle w:val="NoSpacing"/>
        <w:rPr>
          <w:sz w:val="20"/>
          <w:szCs w:val="20"/>
        </w:rPr>
      </w:pPr>
      <w:r w:rsidRPr="00FE0C54">
        <w:rPr>
          <w:sz w:val="20"/>
          <w:szCs w:val="20"/>
        </w:rPr>
        <w:t>The pro</w:t>
      </w:r>
      <w:r w:rsidR="002B301E" w:rsidRPr="00FE0C54">
        <w:rPr>
          <w:sz w:val="20"/>
          <w:szCs w:val="20"/>
        </w:rPr>
        <w:t>cedure employed</w:t>
      </w:r>
      <w:r w:rsidRPr="00FE0C54">
        <w:rPr>
          <w:sz w:val="20"/>
          <w:szCs w:val="20"/>
        </w:rPr>
        <w:t xml:space="preserve"> for the approximation of K, for </w:t>
      </w:r>
      <w:r w:rsidR="002B301E" w:rsidRPr="00FE0C54">
        <w:rPr>
          <w:sz w:val="20"/>
          <w:szCs w:val="20"/>
        </w:rPr>
        <w:t>each</w:t>
      </w:r>
      <w:r w:rsidRPr="00FE0C54">
        <w:rPr>
          <w:sz w:val="20"/>
          <w:szCs w:val="20"/>
        </w:rPr>
        <w:t xml:space="preserve"> magnet, can be summarized in the following six steps:</w:t>
      </w:r>
    </w:p>
    <w:p w14:paraId="28022075" w14:textId="3F246EFE" w:rsidR="00571F97" w:rsidRPr="00FE0C54" w:rsidRDefault="00571F97" w:rsidP="008E446C">
      <w:pPr>
        <w:pStyle w:val="NoSpacing"/>
        <w:numPr>
          <w:ilvl w:val="0"/>
          <w:numId w:val="4"/>
        </w:numPr>
        <w:rPr>
          <w:sz w:val="20"/>
          <w:szCs w:val="20"/>
        </w:rPr>
      </w:pPr>
      <w:r w:rsidRPr="00FE0C54">
        <w:rPr>
          <w:sz w:val="20"/>
          <w:szCs w:val="20"/>
        </w:rPr>
        <w:t xml:space="preserve">The magnet </w:t>
      </w:r>
      <w:r w:rsidR="00A335C6">
        <w:rPr>
          <w:sz w:val="20"/>
          <w:szCs w:val="20"/>
        </w:rPr>
        <w:t>is</w:t>
      </w:r>
      <w:r w:rsidRPr="00FE0C54">
        <w:rPr>
          <w:sz w:val="20"/>
          <w:szCs w:val="20"/>
        </w:rPr>
        <w:t xml:space="preserve"> placed at </w:t>
      </w:r>
      <w:r w:rsidR="002B1D71" w:rsidRPr="00FE0C54">
        <w:rPr>
          <w:sz w:val="20"/>
          <w:szCs w:val="20"/>
        </w:rPr>
        <w:t>50mm</w:t>
      </w:r>
      <w:r w:rsidRPr="00FE0C54">
        <w:rPr>
          <w:sz w:val="20"/>
          <w:szCs w:val="20"/>
        </w:rPr>
        <w:t xml:space="preserve"> away from the IMU sensor such that it reads</w:t>
      </w:r>
      <m:oMath>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H</m:t>
            </m:r>
          </m:e>
          <m:sub>
            <m:r>
              <w:rPr>
                <w:rFonts w:ascii="Cambria Math" w:hAnsi="Cambria Math"/>
                <w:sz w:val="20"/>
                <w:szCs w:val="20"/>
              </w:rPr>
              <m:t>y</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H</m:t>
            </m:r>
          </m:e>
          <m:sub>
            <m:r>
              <w:rPr>
                <w:rFonts w:ascii="Cambria Math" w:hAnsi="Cambria Math"/>
                <w:sz w:val="20"/>
                <w:szCs w:val="20"/>
              </w:rPr>
              <m:t>z</m:t>
            </m:r>
          </m:sub>
        </m:sSub>
        <m:r>
          <w:rPr>
            <w:rFonts w:ascii="Cambria Math" w:hAnsi="Cambria Math"/>
            <w:sz w:val="20"/>
            <w:szCs w:val="20"/>
          </w:rPr>
          <m:t>≅0</m:t>
        </m:r>
      </m:oMath>
      <w:r w:rsidR="002B1D71" w:rsidRPr="00FE0C54">
        <w:rPr>
          <w:sz w:val="20"/>
          <w:szCs w:val="20"/>
        </w:rPr>
        <w:t>.</w:t>
      </w:r>
      <w:r w:rsidRPr="00FE0C54">
        <w:rPr>
          <w:sz w:val="20"/>
          <w:szCs w:val="20"/>
        </w:rPr>
        <w:t xml:space="preserve"> </w:t>
      </w:r>
    </w:p>
    <w:p w14:paraId="74A3DF33" w14:textId="7E398BF3" w:rsidR="00571F97" w:rsidRPr="00FE0C54" w:rsidRDefault="00571F97" w:rsidP="008E446C">
      <w:pPr>
        <w:pStyle w:val="NoSpacing"/>
        <w:numPr>
          <w:ilvl w:val="0"/>
          <w:numId w:val="4"/>
        </w:numPr>
        <w:rPr>
          <w:sz w:val="20"/>
          <w:szCs w:val="20"/>
        </w:rPr>
      </w:pPr>
      <w:r w:rsidRPr="00FE0C54">
        <w:rPr>
          <w:sz w:val="20"/>
          <w:szCs w:val="20"/>
        </w:rPr>
        <w:t xml:space="preserve">A sample value for </w:t>
      </w:r>
      <m:oMath>
        <m:d>
          <m:dPr>
            <m:begChr m:val="‖"/>
            <m:endChr m:val="‖"/>
            <m:ctrlPr>
              <w:rPr>
                <w:rFonts w:ascii="Cambria Math" w:hAnsi="Cambria Math"/>
                <w:b/>
                <w:sz w:val="20"/>
                <w:szCs w:val="20"/>
              </w:rPr>
            </m:ctrlPr>
          </m:dPr>
          <m:e>
            <m:acc>
              <m:accPr>
                <m:chr m:val="⃗"/>
                <m:ctrlPr>
                  <w:rPr>
                    <w:rFonts w:ascii="Cambria Math" w:hAnsi="Cambria Math"/>
                    <w:b/>
                    <w:sz w:val="20"/>
                    <w:szCs w:val="20"/>
                  </w:rPr>
                </m:ctrlPr>
              </m:accPr>
              <m:e>
                <m:sSub>
                  <m:sSubPr>
                    <m:ctrlPr>
                      <w:rPr>
                        <w:rFonts w:ascii="Cambria Math" w:hAnsi="Cambria Math"/>
                        <w:b/>
                        <w:sz w:val="20"/>
                        <w:szCs w:val="20"/>
                      </w:rPr>
                    </m:ctrlPr>
                  </m:sSubPr>
                  <m:e>
                    <m:r>
                      <m:rPr>
                        <m:sty m:val="b"/>
                      </m:rPr>
                      <w:rPr>
                        <w:rFonts w:ascii="Cambria Math" w:hAnsi="Cambria Math"/>
                        <w:sz w:val="20"/>
                        <w:szCs w:val="20"/>
                      </w:rPr>
                      <m:t>H</m:t>
                    </m:r>
                  </m:e>
                  <m:sub>
                    <m:r>
                      <w:rPr>
                        <w:rFonts w:ascii="Cambria Math" w:hAnsi="Cambria Math"/>
                        <w:sz w:val="20"/>
                        <w:szCs w:val="20"/>
                      </w:rPr>
                      <m:t>i</m:t>
                    </m:r>
                  </m:sub>
                </m:sSub>
              </m:e>
            </m:acc>
          </m:e>
        </m:d>
      </m:oMath>
      <w:r w:rsidRPr="00FE0C54">
        <w:rPr>
          <w:b/>
          <w:sz w:val="20"/>
          <w:szCs w:val="20"/>
        </w:rPr>
        <w:t xml:space="preserve"> </w:t>
      </w:r>
      <w:r w:rsidR="00A335C6">
        <w:rPr>
          <w:b/>
          <w:sz w:val="20"/>
          <w:szCs w:val="20"/>
        </w:rPr>
        <w:t>is</w:t>
      </w:r>
      <w:r w:rsidRPr="00FE0C54">
        <w:rPr>
          <w:sz w:val="20"/>
          <w:szCs w:val="20"/>
        </w:rPr>
        <w:t xml:space="preserve"> obtained and</w:t>
      </w:r>
      <w:r w:rsidRPr="00FE0C54">
        <w:rPr>
          <w:b/>
          <w:sz w:val="20"/>
          <w:szCs w:val="20"/>
        </w:rPr>
        <w:t xml:space="preserve"> </w:t>
      </w:r>
      <w:r w:rsidRPr="00FE0C54">
        <w:rPr>
          <w:sz w:val="20"/>
          <w:szCs w:val="20"/>
        </w:rPr>
        <w:t>an accurate approximation for K was computed using Eqn. (5).</w:t>
      </w:r>
    </w:p>
    <w:p w14:paraId="4DB6984B" w14:textId="70993294" w:rsidR="00571F97" w:rsidRPr="006718F7" w:rsidRDefault="00571F97" w:rsidP="008E446C">
      <w:pPr>
        <w:pStyle w:val="NoSpacing"/>
        <w:numPr>
          <w:ilvl w:val="0"/>
          <w:numId w:val="4"/>
        </w:numPr>
        <w:rPr>
          <w:sz w:val="20"/>
          <w:szCs w:val="20"/>
        </w:rPr>
      </w:pPr>
      <w:r w:rsidRPr="006718F7">
        <w:rPr>
          <w:sz w:val="20"/>
          <w:szCs w:val="20"/>
        </w:rPr>
        <w:t xml:space="preserve">The magnet </w:t>
      </w:r>
      <w:r w:rsidR="00A335C6" w:rsidRPr="006718F7">
        <w:rPr>
          <w:sz w:val="20"/>
          <w:szCs w:val="20"/>
        </w:rPr>
        <w:t>i</w:t>
      </w:r>
      <w:r w:rsidRPr="006718F7">
        <w:rPr>
          <w:sz w:val="20"/>
          <w:szCs w:val="20"/>
        </w:rPr>
        <w:t>s moved</w:t>
      </w:r>
      <w:r w:rsidR="004F2F3F" w:rsidRPr="006718F7">
        <w:rPr>
          <w:sz w:val="20"/>
          <w:szCs w:val="20"/>
        </w:rPr>
        <w:t xml:space="preserve"> by</w:t>
      </w:r>
      <w:r w:rsidR="006718F7" w:rsidRPr="006718F7">
        <w:rPr>
          <w:sz w:val="20"/>
          <w:szCs w:val="20"/>
        </w:rPr>
        <w:t xml:space="preserve"> 10 mm in the x-axis.</w:t>
      </w:r>
    </w:p>
    <w:p w14:paraId="70FD5D52" w14:textId="23E1B32D" w:rsidR="00571F97" w:rsidRPr="00FE0C54" w:rsidRDefault="00A335C6" w:rsidP="008E446C">
      <w:pPr>
        <w:pStyle w:val="NoSpacing"/>
        <w:numPr>
          <w:ilvl w:val="0"/>
          <w:numId w:val="4"/>
        </w:numPr>
        <w:rPr>
          <w:sz w:val="20"/>
          <w:szCs w:val="20"/>
        </w:rPr>
      </w:pPr>
      <w:r>
        <w:rPr>
          <w:sz w:val="20"/>
          <w:szCs w:val="20"/>
        </w:rPr>
        <w:t>Another sample of K is</w:t>
      </w:r>
      <w:r w:rsidR="00571F97" w:rsidRPr="00FE0C54">
        <w:rPr>
          <w:sz w:val="20"/>
          <w:szCs w:val="20"/>
        </w:rPr>
        <w:t xml:space="preserve"> approximated from a new sample of</w:t>
      </w:r>
      <m:oMath>
        <m:r>
          <w:rPr>
            <w:rFonts w:ascii="Cambria Math" w:hAnsi="Cambria Math"/>
            <w:sz w:val="20"/>
            <w:szCs w:val="20"/>
          </w:rPr>
          <m:t xml:space="preserve"> </m:t>
        </m:r>
        <m:d>
          <m:dPr>
            <m:begChr m:val="‖"/>
            <m:endChr m:val="‖"/>
            <m:ctrlPr>
              <w:rPr>
                <w:rFonts w:ascii="Cambria Math" w:hAnsi="Cambria Math"/>
                <w:b/>
                <w:sz w:val="20"/>
                <w:szCs w:val="20"/>
              </w:rPr>
            </m:ctrlPr>
          </m:dPr>
          <m:e>
            <m:acc>
              <m:accPr>
                <m:chr m:val="⃗"/>
                <m:ctrlPr>
                  <w:rPr>
                    <w:rFonts w:ascii="Cambria Math" w:hAnsi="Cambria Math"/>
                    <w:b/>
                    <w:sz w:val="20"/>
                    <w:szCs w:val="20"/>
                  </w:rPr>
                </m:ctrlPr>
              </m:accPr>
              <m:e>
                <m:sSub>
                  <m:sSubPr>
                    <m:ctrlPr>
                      <w:rPr>
                        <w:rFonts w:ascii="Cambria Math" w:hAnsi="Cambria Math"/>
                        <w:b/>
                        <w:sz w:val="20"/>
                        <w:szCs w:val="20"/>
                      </w:rPr>
                    </m:ctrlPr>
                  </m:sSubPr>
                  <m:e>
                    <m:r>
                      <m:rPr>
                        <m:sty m:val="b"/>
                      </m:rPr>
                      <w:rPr>
                        <w:rFonts w:ascii="Cambria Math" w:hAnsi="Cambria Math"/>
                        <w:sz w:val="20"/>
                        <w:szCs w:val="20"/>
                      </w:rPr>
                      <m:t>H</m:t>
                    </m:r>
                  </m:e>
                  <m:sub>
                    <m:r>
                      <w:rPr>
                        <w:rFonts w:ascii="Cambria Math" w:hAnsi="Cambria Math"/>
                        <w:sz w:val="20"/>
                        <w:szCs w:val="20"/>
                      </w:rPr>
                      <m:t>i</m:t>
                    </m:r>
                  </m:sub>
                </m:sSub>
              </m:e>
            </m:acc>
          </m:e>
        </m:d>
      </m:oMath>
      <w:r w:rsidR="00571F97" w:rsidRPr="00FE0C54">
        <w:rPr>
          <w:sz w:val="20"/>
          <w:szCs w:val="20"/>
        </w:rPr>
        <w:t>.</w:t>
      </w:r>
    </w:p>
    <w:p w14:paraId="42F1F818" w14:textId="32CEBFE6" w:rsidR="00571F97" w:rsidRPr="00FE0C54" w:rsidRDefault="00A335C6" w:rsidP="008E446C">
      <w:pPr>
        <w:pStyle w:val="NoSpacing"/>
        <w:numPr>
          <w:ilvl w:val="0"/>
          <w:numId w:val="4"/>
        </w:numPr>
        <w:rPr>
          <w:sz w:val="20"/>
          <w:szCs w:val="20"/>
        </w:rPr>
      </w:pPr>
      <w:r>
        <w:rPr>
          <w:sz w:val="20"/>
          <w:szCs w:val="20"/>
        </w:rPr>
        <w:t>Steps 3 and 4 a</w:t>
      </w:r>
      <w:r w:rsidR="00571F97" w:rsidRPr="00FE0C54">
        <w:rPr>
          <w:sz w:val="20"/>
          <w:szCs w:val="20"/>
        </w:rPr>
        <w:t xml:space="preserve">re repeated up to </w:t>
      </w:r>
      <m:oMath>
        <m:r>
          <w:rPr>
            <w:rFonts w:ascii="Cambria Math" w:hAnsi="Cambria Math"/>
            <w:sz w:val="20"/>
            <w:szCs w:val="20"/>
          </w:rPr>
          <m:t>x</m:t>
        </m:r>
      </m:oMath>
      <w:r w:rsidR="00571F97" w:rsidRPr="00FE0C54">
        <w:rPr>
          <w:sz w:val="20"/>
          <w:szCs w:val="20"/>
        </w:rPr>
        <w:t xml:space="preserve">=75mm, recording the values of </w:t>
      </w:r>
      <m:oMath>
        <m:r>
          <w:rPr>
            <w:rFonts w:ascii="Cambria Math" w:hAnsi="Cambria Math"/>
            <w:sz w:val="20"/>
            <w:szCs w:val="20"/>
          </w:rPr>
          <m:t>x</m:t>
        </m:r>
      </m:oMath>
      <w:r w:rsidR="00571F97" w:rsidRPr="00FE0C54">
        <w:rPr>
          <w:sz w:val="20"/>
          <w:szCs w:val="20"/>
        </w:rPr>
        <w:t xml:space="preserve">, </w:t>
      </w:r>
      <m:oMath>
        <m:d>
          <m:dPr>
            <m:begChr m:val="‖"/>
            <m:endChr m:val="‖"/>
            <m:ctrlPr>
              <w:rPr>
                <w:rFonts w:ascii="Cambria Math" w:hAnsi="Cambria Math"/>
                <w:b/>
                <w:sz w:val="20"/>
                <w:szCs w:val="20"/>
              </w:rPr>
            </m:ctrlPr>
          </m:dPr>
          <m:e>
            <m:acc>
              <m:accPr>
                <m:chr m:val="⃗"/>
                <m:ctrlPr>
                  <w:rPr>
                    <w:rFonts w:ascii="Cambria Math" w:hAnsi="Cambria Math"/>
                    <w:b/>
                    <w:sz w:val="20"/>
                    <w:szCs w:val="20"/>
                  </w:rPr>
                </m:ctrlPr>
              </m:accPr>
              <m:e>
                <m:sSub>
                  <m:sSubPr>
                    <m:ctrlPr>
                      <w:rPr>
                        <w:rFonts w:ascii="Cambria Math" w:hAnsi="Cambria Math"/>
                        <w:b/>
                        <w:sz w:val="20"/>
                        <w:szCs w:val="20"/>
                      </w:rPr>
                    </m:ctrlPr>
                  </m:sSubPr>
                  <m:e>
                    <m:r>
                      <m:rPr>
                        <m:sty m:val="b"/>
                      </m:rPr>
                      <w:rPr>
                        <w:rFonts w:ascii="Cambria Math" w:hAnsi="Cambria Math"/>
                        <w:sz w:val="20"/>
                        <w:szCs w:val="20"/>
                      </w:rPr>
                      <m:t>H</m:t>
                    </m:r>
                  </m:e>
                  <m:sub>
                    <m:r>
                      <w:rPr>
                        <w:rFonts w:ascii="Cambria Math" w:hAnsi="Cambria Math"/>
                        <w:sz w:val="20"/>
                        <w:szCs w:val="20"/>
                      </w:rPr>
                      <m:t>i</m:t>
                    </m:r>
                  </m:sub>
                </m:sSub>
              </m:e>
            </m:acc>
          </m:e>
        </m:d>
      </m:oMath>
      <w:r w:rsidR="00571F97" w:rsidRPr="00FE0C54">
        <w:rPr>
          <w:sz w:val="20"/>
          <w:szCs w:val="20"/>
        </w:rPr>
        <w:t xml:space="preserve"> and K each time.</w:t>
      </w:r>
    </w:p>
    <w:p w14:paraId="4E3FA3D2" w14:textId="07DC4D37" w:rsidR="00EC464C" w:rsidRPr="00093B2C" w:rsidRDefault="00571F97" w:rsidP="00093B2C">
      <w:pPr>
        <w:pStyle w:val="NoSpacing"/>
        <w:numPr>
          <w:ilvl w:val="0"/>
          <w:numId w:val="4"/>
        </w:numPr>
        <w:rPr>
          <w:sz w:val="20"/>
          <w:szCs w:val="20"/>
        </w:rPr>
      </w:pPr>
      <w:r w:rsidRPr="00FE0C54">
        <w:rPr>
          <w:sz w:val="20"/>
          <w:szCs w:val="20"/>
        </w:rPr>
        <w:t xml:space="preserve">An approximated result of K </w:t>
      </w:r>
      <w:r w:rsidR="00A335C6">
        <w:rPr>
          <w:sz w:val="20"/>
          <w:szCs w:val="20"/>
        </w:rPr>
        <w:t xml:space="preserve">is generated </w:t>
      </w:r>
      <w:r w:rsidRPr="00FE0C54">
        <w:rPr>
          <w:sz w:val="20"/>
          <w:szCs w:val="20"/>
        </w:rPr>
        <w:t>from averaging the sampled points.</w:t>
      </w:r>
    </w:p>
    <w:p w14:paraId="331391C5" w14:textId="3292D58F" w:rsidR="00571F97" w:rsidRPr="00FE0C54" w:rsidRDefault="00A335C6" w:rsidP="00CC5B4D">
      <w:pPr>
        <w:pStyle w:val="NoSpacing"/>
        <w:rPr>
          <w:sz w:val="20"/>
          <w:szCs w:val="20"/>
        </w:rPr>
      </w:pPr>
      <w:r>
        <w:rPr>
          <w:sz w:val="20"/>
          <w:szCs w:val="20"/>
        </w:rPr>
        <w:t>T</w:t>
      </w:r>
      <w:r w:rsidR="004F2F3F" w:rsidRPr="00FE0C54">
        <w:rPr>
          <w:sz w:val="20"/>
          <w:szCs w:val="20"/>
        </w:rPr>
        <w:t>he calculated</w:t>
      </w:r>
      <w:r w:rsidR="00571F97" w:rsidRPr="00FE0C54">
        <w:rPr>
          <w:sz w:val="20"/>
          <w:szCs w:val="20"/>
        </w:rPr>
        <w:t xml:space="preserve"> value of K varies along the different </w:t>
      </w:r>
      <m:oMath>
        <m:r>
          <w:rPr>
            <w:rFonts w:ascii="Cambria Math" w:hAnsi="Cambria Math"/>
            <w:sz w:val="20"/>
            <w:szCs w:val="20"/>
          </w:rPr>
          <m:t>x</m:t>
        </m:r>
      </m:oMath>
      <w:r w:rsidR="00BC4469" w:rsidRPr="00FE0C54">
        <w:rPr>
          <w:sz w:val="20"/>
          <w:szCs w:val="20"/>
        </w:rPr>
        <w:t xml:space="preserve"> </w:t>
      </w:r>
      <w:r w:rsidR="00571F97" w:rsidRPr="00FE0C54">
        <w:rPr>
          <w:sz w:val="20"/>
          <w:szCs w:val="20"/>
        </w:rPr>
        <w:t xml:space="preserve">positions. </w:t>
      </w:r>
      <w:r w:rsidR="002B301E" w:rsidRPr="00FE0C54">
        <w:rPr>
          <w:sz w:val="20"/>
          <w:szCs w:val="20"/>
        </w:rPr>
        <w:t xml:space="preserve">The rigorous characterization of these variations and their impact on the system </w:t>
      </w:r>
      <w:r>
        <w:rPr>
          <w:sz w:val="20"/>
          <w:szCs w:val="20"/>
        </w:rPr>
        <w:t>i</w:t>
      </w:r>
      <w:r w:rsidR="002B301E" w:rsidRPr="00FE0C54">
        <w:rPr>
          <w:sz w:val="20"/>
          <w:szCs w:val="20"/>
        </w:rPr>
        <w:t xml:space="preserve">s left as future work. </w:t>
      </w:r>
      <w:r w:rsidR="00E62FE4">
        <w:rPr>
          <w:sz w:val="20"/>
          <w:szCs w:val="20"/>
        </w:rPr>
        <w:t>I</w:t>
      </w:r>
      <w:r w:rsidR="002B301E" w:rsidRPr="00FE0C54">
        <w:rPr>
          <w:sz w:val="20"/>
          <w:szCs w:val="20"/>
        </w:rPr>
        <w:t xml:space="preserve">t </w:t>
      </w:r>
      <w:r>
        <w:rPr>
          <w:sz w:val="20"/>
          <w:szCs w:val="20"/>
        </w:rPr>
        <w:t>is</w:t>
      </w:r>
      <w:r w:rsidR="00571F97" w:rsidRPr="00FE0C54">
        <w:rPr>
          <w:sz w:val="20"/>
          <w:szCs w:val="20"/>
        </w:rPr>
        <w:t xml:space="preserve"> possible to </w:t>
      </w:r>
      <w:r w:rsidR="004F2F3F" w:rsidRPr="00FE0C54">
        <w:rPr>
          <w:sz w:val="20"/>
          <w:szCs w:val="20"/>
        </w:rPr>
        <w:t>continuously</w:t>
      </w:r>
      <w:r w:rsidR="00571F97" w:rsidRPr="00FE0C54">
        <w:rPr>
          <w:sz w:val="20"/>
          <w:szCs w:val="20"/>
        </w:rPr>
        <w:t xml:space="preserve"> improve the accuracy of the approximated value of K for a magnet by minimizing </w:t>
      </w:r>
      <w:r w:rsidR="004F2F3F" w:rsidRPr="00FE0C54">
        <w:rPr>
          <w:sz w:val="20"/>
          <w:szCs w:val="20"/>
        </w:rPr>
        <w:t>the</w:t>
      </w:r>
      <w:r w:rsidR="00571F97" w:rsidRPr="00FE0C54">
        <w:rPr>
          <w:sz w:val="20"/>
          <w:szCs w:val="20"/>
        </w:rPr>
        <w:t xml:space="preserve"> </w:t>
      </w:r>
      <m:oMath>
        <m:sSub>
          <m:sSubPr>
            <m:ctrlPr>
              <w:rPr>
                <w:rFonts w:ascii="Cambria Math" w:hAnsi="Cambria Math"/>
                <w:i/>
                <w:sz w:val="20"/>
                <w:szCs w:val="20"/>
              </w:rPr>
            </m:ctrlPr>
          </m:sSubPr>
          <m:e>
            <m:r>
              <w:rPr>
                <w:rFonts w:ascii="Cambria Math" w:hAnsi="Cambria Math"/>
                <w:sz w:val="20"/>
                <w:szCs w:val="20"/>
              </w:rPr>
              <m:t>H</m:t>
            </m:r>
          </m:e>
          <m:sub>
            <m:r>
              <w:rPr>
                <w:rFonts w:ascii="Cambria Math" w:hAnsi="Cambria Math"/>
                <w:sz w:val="20"/>
                <w:szCs w:val="20"/>
              </w:rPr>
              <m:t>y</m:t>
            </m:r>
          </m:sub>
        </m:sSub>
      </m:oMath>
      <w:r w:rsidR="000D46A5">
        <w:rPr>
          <w:sz w:val="20"/>
          <w:szCs w:val="20"/>
        </w:rPr>
        <w:t xml:space="preserve"> </w:t>
      </w:r>
      <w:r w:rsidR="00571F97" w:rsidRPr="00FE0C54">
        <w:rPr>
          <w:sz w:val="20"/>
          <w:szCs w:val="20"/>
        </w:rPr>
        <w:t xml:space="preserve">and </w:t>
      </w:r>
      <m:oMath>
        <m:sSub>
          <m:sSubPr>
            <m:ctrlPr>
              <w:rPr>
                <w:rFonts w:ascii="Cambria Math" w:hAnsi="Cambria Math"/>
                <w:i/>
                <w:sz w:val="20"/>
                <w:szCs w:val="20"/>
              </w:rPr>
            </m:ctrlPr>
          </m:sSubPr>
          <m:e>
            <m:r>
              <w:rPr>
                <w:rFonts w:ascii="Cambria Math" w:hAnsi="Cambria Math"/>
                <w:sz w:val="20"/>
                <w:szCs w:val="20"/>
              </w:rPr>
              <m:t>H</m:t>
            </m:r>
          </m:e>
          <m:sub>
            <m:r>
              <w:rPr>
                <w:rFonts w:ascii="Cambria Math" w:hAnsi="Cambria Math"/>
                <w:sz w:val="20"/>
                <w:szCs w:val="20"/>
              </w:rPr>
              <m:t>z</m:t>
            </m:r>
          </m:sub>
        </m:sSub>
      </m:oMath>
      <w:r w:rsidR="00571F97" w:rsidRPr="00FE0C54">
        <w:rPr>
          <w:sz w:val="20"/>
          <w:szCs w:val="20"/>
        </w:rPr>
        <w:t xml:space="preserve"> co</w:t>
      </w:r>
      <w:r w:rsidR="00E62FE4">
        <w:rPr>
          <w:sz w:val="20"/>
          <w:szCs w:val="20"/>
        </w:rPr>
        <w:t xml:space="preserve">mponents of the magnetic field </w:t>
      </w:r>
      <w:r w:rsidR="002B301E" w:rsidRPr="00FE0C54">
        <w:rPr>
          <w:sz w:val="20"/>
          <w:szCs w:val="20"/>
        </w:rPr>
        <w:t>during the procedure</w:t>
      </w:r>
      <w:r w:rsidR="00571F97" w:rsidRPr="00FE0C54">
        <w:rPr>
          <w:sz w:val="20"/>
          <w:szCs w:val="20"/>
        </w:rPr>
        <w:t>.</w:t>
      </w:r>
    </w:p>
    <w:p w14:paraId="65446FD8" w14:textId="05CFE31F" w:rsidR="00416B59" w:rsidRPr="00FE0C54" w:rsidRDefault="00416B59" w:rsidP="008E446C">
      <w:pPr>
        <w:pStyle w:val="NoSpacing"/>
        <w:rPr>
          <w:sz w:val="20"/>
          <w:szCs w:val="20"/>
        </w:rPr>
      </w:pPr>
    </w:p>
    <w:p w14:paraId="40D27DA8" w14:textId="4CD09079" w:rsidR="009E00A3" w:rsidRPr="009E00A3" w:rsidRDefault="00416B59" w:rsidP="009E00A3">
      <w:pPr>
        <w:pStyle w:val="NoSpacing"/>
        <w:ind w:firstLine="0"/>
        <w:rPr>
          <w:rStyle w:val="Strong"/>
          <w:rFonts w:ascii="Arial" w:hAnsi="Arial" w:cs="Arial"/>
          <w:szCs w:val="20"/>
        </w:rPr>
      </w:pPr>
      <w:commentRangeStart w:id="13"/>
      <w:r w:rsidRPr="00FE0C54">
        <w:rPr>
          <w:rStyle w:val="Strong"/>
          <w:rFonts w:ascii="Arial" w:hAnsi="Arial" w:cs="Arial"/>
          <w:szCs w:val="20"/>
        </w:rPr>
        <w:t>Sensor Array and Tracking Algorithm</w:t>
      </w:r>
      <w:commentRangeEnd w:id="13"/>
      <w:r w:rsidR="00D74C5F">
        <w:rPr>
          <w:rStyle w:val="CommentReference"/>
        </w:rPr>
        <w:commentReference w:id="13"/>
      </w:r>
    </w:p>
    <w:p w14:paraId="2F5B1FAD" w14:textId="7E4C9AE6" w:rsidR="009E00A3" w:rsidRPr="009E00A3" w:rsidRDefault="009E00A3" w:rsidP="00A47C32">
      <w:pPr>
        <w:ind w:firstLine="270"/>
      </w:pPr>
      <w:r>
        <w:t xml:space="preserve">To determine the position of the permanent magnet in 3D space, at least three magnetic field measurements are needed. </w:t>
      </w:r>
      <w:r w:rsidR="00A335C6">
        <w:t>T</w:t>
      </w:r>
      <w:r>
        <w:t xml:space="preserve">hree </w:t>
      </w:r>
      <w:r w:rsidR="00A335C6">
        <w:t xml:space="preserve">independent </w:t>
      </w:r>
      <w:r>
        <w:t xml:space="preserve">sensors are </w:t>
      </w:r>
      <w:r w:rsidR="00A335C6">
        <w:t xml:space="preserve">required </w:t>
      </w:r>
      <w:r>
        <w:t xml:space="preserve">to triangulate the position of the permanent </w:t>
      </w:r>
      <w:r w:rsidR="00BC075A">
        <w:t xml:space="preserve">magnet. </w:t>
      </w:r>
      <w:r>
        <w:t>To enhance the range and accuracy of the tracking system</w:t>
      </w:r>
      <w:r w:rsidR="00BC075A">
        <w:t xml:space="preserve"> however</w:t>
      </w:r>
      <w:r>
        <w:t xml:space="preserve">, an array of six </w:t>
      </w:r>
      <w:r w:rsidRPr="009E00A3">
        <w:rPr>
          <w:i/>
        </w:rPr>
        <w:t>SparkFun LSM9DS1 IMU</w:t>
      </w:r>
      <w:r w:rsidR="00AC6824">
        <w:t xml:space="preserve"> sensors</w:t>
      </w:r>
      <w:r w:rsidR="00A335C6">
        <w:t xml:space="preserve"> was developed</w:t>
      </w:r>
      <w:r>
        <w:t>.</w:t>
      </w:r>
      <w:r w:rsidR="00AC6824">
        <w:t xml:space="preserve"> </w:t>
      </w:r>
      <w:r w:rsidRPr="009E00A3">
        <w:t>Due to I</w:t>
      </w:r>
      <w:r w:rsidRPr="009E00A3">
        <w:rPr>
          <w:vertAlign w:val="superscript"/>
        </w:rPr>
        <w:t>2</w:t>
      </w:r>
      <w:r w:rsidRPr="009E00A3">
        <w:t xml:space="preserve">C address conflicts, magnetometer communication </w:t>
      </w:r>
      <w:r w:rsidR="005E35F2">
        <w:t>was</w:t>
      </w:r>
      <w:r w:rsidRPr="009E00A3">
        <w:t xml:space="preserve"> mediated using a </w:t>
      </w:r>
      <w:r w:rsidRPr="009E00A3">
        <w:rPr>
          <w:i/>
        </w:rPr>
        <w:t>SparkFun 74HC4051 8-channel</w:t>
      </w:r>
      <w:r w:rsidRPr="009E00A3">
        <w:t xml:space="preserve"> </w:t>
      </w:r>
      <w:r w:rsidRPr="009E00A3">
        <w:rPr>
          <w:i/>
        </w:rPr>
        <w:t>multiplexer</w:t>
      </w:r>
      <w:r w:rsidRPr="009E00A3">
        <w:t xml:space="preserve">. Data </w:t>
      </w:r>
      <w:r w:rsidR="005E35F2">
        <w:t>was</w:t>
      </w:r>
      <w:r w:rsidRPr="009E00A3">
        <w:t xml:space="preserve"> driven through an Arduino-compatible microcontroller such as the </w:t>
      </w:r>
      <w:r w:rsidRPr="009E00A3">
        <w:rPr>
          <w:i/>
        </w:rPr>
        <w:t>Arduino Mega 2560</w:t>
      </w:r>
      <w:r w:rsidRPr="009E00A3">
        <w:t xml:space="preserve"> or </w:t>
      </w:r>
      <w:r w:rsidRPr="009E00A3">
        <w:rPr>
          <w:i/>
        </w:rPr>
        <w:t>PJRC’s Teensy 3.2</w:t>
      </w:r>
      <w:r w:rsidR="00AC6824">
        <w:t xml:space="preserve"> (Figure </w:t>
      </w:r>
      <w:r w:rsidR="00AF5484">
        <w:t>1)</w:t>
      </w:r>
      <w:r w:rsidRPr="009E00A3">
        <w:t xml:space="preserve">. Microcontrollers formatted and transmitted magnetometer data through a Serial Bus to a PC running a custom Python script. The entire set-up </w:t>
      </w:r>
      <w:r w:rsidR="005E35F2">
        <w:t>is</w:t>
      </w:r>
      <w:r w:rsidRPr="009E00A3">
        <w:t xml:space="preserve"> mounted </w:t>
      </w:r>
      <w:r w:rsidR="00794FC6">
        <w:t>between two aluminum</w:t>
      </w:r>
      <w:r w:rsidRPr="009E00A3">
        <w:t xml:space="preserve"> breadboa</w:t>
      </w:r>
      <w:r w:rsidR="00E64F4C">
        <w:t>rd</w:t>
      </w:r>
      <w:r w:rsidR="00DF6808">
        <w:t>s</w:t>
      </w:r>
      <w:r w:rsidR="00E64F4C">
        <w:t xml:space="preserve"> with M6 taps every 25 mm. 3D-</w:t>
      </w:r>
      <w:r w:rsidRPr="009E00A3">
        <w:t>printed holders were fabricated to secure the magne</w:t>
      </w:r>
      <w:r w:rsidR="00AC6824">
        <w:t>tometers and permanent magnets.</w:t>
      </w:r>
    </w:p>
    <w:p w14:paraId="662B62D5" w14:textId="2FBB7B14" w:rsidR="009E00A3" w:rsidRPr="009E00A3" w:rsidRDefault="00827601" w:rsidP="00A47C32">
      <w:pPr>
        <w:pStyle w:val="NoSpacing"/>
        <w:ind w:firstLine="270"/>
        <w:rPr>
          <w:rStyle w:val="Strong"/>
          <w:b w:val="0"/>
          <w:bCs w:val="0"/>
          <w:szCs w:val="20"/>
        </w:rPr>
      </w:pPr>
      <w:r>
        <w:rPr>
          <w:noProof/>
        </w:rPr>
        <w:lastRenderedPageBreak/>
        <mc:AlternateContent>
          <mc:Choice Requires="wpg">
            <w:drawing>
              <wp:anchor distT="0" distB="0" distL="114300" distR="114300" simplePos="0" relativeHeight="251659264" behindDoc="0" locked="0" layoutInCell="1" allowOverlap="1" wp14:anchorId="60E008D9" wp14:editId="0AA67156">
                <wp:simplePos x="0" y="0"/>
                <wp:positionH relativeFrom="column">
                  <wp:posOffset>3577311</wp:posOffset>
                </wp:positionH>
                <wp:positionV relativeFrom="paragraph">
                  <wp:posOffset>0</wp:posOffset>
                </wp:positionV>
                <wp:extent cx="3359785" cy="3292856"/>
                <wp:effectExtent l="0" t="0" r="0" b="3175"/>
                <wp:wrapSquare wrapText="bothSides"/>
                <wp:docPr id="2" name="Group 2"/>
                <wp:cNvGraphicFramePr/>
                <a:graphic xmlns:a="http://schemas.openxmlformats.org/drawingml/2006/main">
                  <a:graphicData uri="http://schemas.microsoft.com/office/word/2010/wordprocessingGroup">
                    <wpg:wgp>
                      <wpg:cNvGrpSpPr/>
                      <wpg:grpSpPr>
                        <a:xfrm>
                          <a:off x="0" y="0"/>
                          <a:ext cx="3359785" cy="3292856"/>
                          <a:chOff x="0" y="0"/>
                          <a:chExt cx="3359785" cy="3292856"/>
                        </a:xfrm>
                      </wpg:grpSpPr>
                      <pic:pic xmlns:pic="http://schemas.openxmlformats.org/drawingml/2006/picture">
                        <pic:nvPicPr>
                          <pic:cNvPr id="12" name="Picture 12"/>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59785" cy="1608455"/>
                          </a:xfrm>
                          <a:prstGeom prst="rect">
                            <a:avLst/>
                          </a:prstGeom>
                          <a:noFill/>
                        </pic:spPr>
                      </pic:pic>
                      <pic:pic xmlns:pic="http://schemas.openxmlformats.org/drawingml/2006/picture">
                        <pic:nvPicPr>
                          <pic:cNvPr id="13" name="Picture 13"/>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1682496"/>
                            <a:ext cx="3359785" cy="1610360"/>
                          </a:xfrm>
                          <a:prstGeom prst="rect">
                            <a:avLst/>
                          </a:prstGeom>
                          <a:noFill/>
                        </pic:spPr>
                      </pic:pic>
                    </wpg:wgp>
                  </a:graphicData>
                </a:graphic>
              </wp:anchor>
            </w:drawing>
          </mc:Choice>
          <mc:Fallback>
            <w:pict>
              <v:group w14:anchorId="781401F1" id="Group 2" o:spid="_x0000_s1026" style="position:absolute;margin-left:281.7pt;margin-top:0;width:264.55pt;height:259.3pt;z-index:251659264" coordsize="33597,32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33597;height:16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">
                  <v:imagedata r:id="rId14" o:title=""/>
                  <v:path arrowok="t"/>
                </v:shape>
                <v:shape id="Picture 13" o:spid="_x0000_s1028" type="#_x0000_t75" style="position:absolute;top:16824;width:33597;height:16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">
                  <v:imagedata r:id="rId15" o:title=""/>
                  <v:path arrowok="t"/>
                </v:shape>
                <w10:wrap type="square"/>
              </v:group>
            </w:pict>
          </mc:Fallback>
        </mc:AlternateContent>
      </w:r>
      <w:r w:rsidR="009E00A3" w:rsidRPr="009E00A3">
        <w:rPr>
          <w:sz w:val="20"/>
          <w:szCs w:val="20"/>
        </w:rPr>
        <w:t xml:space="preserve">Sensor readings </w:t>
      </w:r>
      <w:r w:rsidR="005E35F2">
        <w:rPr>
          <w:sz w:val="20"/>
          <w:szCs w:val="20"/>
        </w:rPr>
        <w:t>were</w:t>
      </w:r>
      <w:r w:rsidR="009E00A3" w:rsidRPr="009E00A3">
        <w:rPr>
          <w:sz w:val="20"/>
          <w:szCs w:val="20"/>
        </w:rPr>
        <w:t xml:space="preserve"> taken by the magnetometers at 80Hz, yielding the </w:t>
      </w:r>
      <w:r w:rsidR="000A52A5">
        <w:rPr>
          <w:sz w:val="20"/>
          <w:szCs w:val="20"/>
        </w:rPr>
        <w:t>x, y and z</w:t>
      </w:r>
      <w:r w:rsidR="009E00A3" w:rsidRPr="009E00A3">
        <w:rPr>
          <w:sz w:val="20"/>
          <w:szCs w:val="20"/>
        </w:rPr>
        <w:t xml:space="preserve"> components of </w:t>
      </w:r>
      <m:oMath>
        <m:acc>
          <m:accPr>
            <m:chr m:val="⃗"/>
            <m:ctrlPr>
              <w:rPr>
                <w:rFonts w:ascii="Cambria Math" w:hAnsi="Cambria Math"/>
                <w:b/>
                <w:sz w:val="20"/>
                <w:szCs w:val="20"/>
              </w:rPr>
            </m:ctrlPr>
          </m:accPr>
          <m:e>
            <m:r>
              <m:rPr>
                <m:sty m:val="b"/>
              </m:rPr>
              <w:rPr>
                <w:rFonts w:ascii="Cambria Math" w:hAnsi="Cambria Math"/>
                <w:sz w:val="20"/>
                <w:szCs w:val="20"/>
              </w:rPr>
              <m:t>H</m:t>
            </m:r>
          </m:e>
        </m:acc>
      </m:oMath>
      <w:r w:rsidR="009E00A3" w:rsidRPr="009E00A3">
        <w:rPr>
          <w:b/>
          <w:sz w:val="20"/>
          <w:szCs w:val="20"/>
        </w:rPr>
        <w:t xml:space="preserve"> </w:t>
      </w:r>
      <w:r w:rsidR="009E00A3" w:rsidRPr="009E00A3">
        <w:rPr>
          <w:sz w:val="20"/>
          <w:szCs w:val="20"/>
        </w:rPr>
        <w:t xml:space="preserve">with respect to the sensor orientation. Geomagnetism </w:t>
      </w:r>
      <w:r w:rsidR="00AF3E15">
        <w:rPr>
          <w:sz w:val="20"/>
          <w:szCs w:val="20"/>
        </w:rPr>
        <w:t>i</w:t>
      </w:r>
      <w:r w:rsidR="009E00A3" w:rsidRPr="009E00A3">
        <w:rPr>
          <w:sz w:val="20"/>
          <w:szCs w:val="20"/>
        </w:rPr>
        <w:t>s partially accounted for using the board’s built-in declination adjustment function</w:t>
      </w:r>
      <w:r w:rsidR="005763D1">
        <w:rPr>
          <w:sz w:val="20"/>
          <w:szCs w:val="20"/>
        </w:rPr>
        <w:t xml:space="preserve">. To mitigate the effect of </w:t>
      </w:r>
      <w:r w:rsidR="009E00A3" w:rsidRPr="009E00A3">
        <w:rPr>
          <w:sz w:val="20"/>
          <w:szCs w:val="20"/>
        </w:rPr>
        <w:t>ambient ma</w:t>
      </w:r>
      <w:r w:rsidR="00AF3E15">
        <w:rPr>
          <w:sz w:val="20"/>
          <w:szCs w:val="20"/>
        </w:rPr>
        <w:t>gnetic fields, sensor readings a</w:t>
      </w:r>
      <w:r w:rsidR="009E00A3" w:rsidRPr="009E00A3">
        <w:rPr>
          <w:sz w:val="20"/>
          <w:szCs w:val="20"/>
        </w:rPr>
        <w:t xml:space="preserve">re </w:t>
      </w:r>
      <w:r w:rsidR="005763D1">
        <w:rPr>
          <w:sz w:val="20"/>
          <w:szCs w:val="20"/>
        </w:rPr>
        <w:t>averaged over 50 samples.</w:t>
      </w:r>
      <w:r w:rsidR="009E00A3" w:rsidRPr="009E00A3">
        <w:rPr>
          <w:sz w:val="20"/>
          <w:szCs w:val="20"/>
        </w:rPr>
        <w:t xml:space="preserve"> </w:t>
      </w:r>
      <w:r w:rsidR="005763D1">
        <w:rPr>
          <w:sz w:val="20"/>
          <w:szCs w:val="20"/>
        </w:rPr>
        <w:t>The</w:t>
      </w:r>
      <w:r w:rsidR="009E00A3" w:rsidRPr="009E00A3">
        <w:rPr>
          <w:sz w:val="20"/>
          <w:szCs w:val="20"/>
        </w:rPr>
        <w:t xml:space="preserve"> result</w:t>
      </w:r>
      <w:r w:rsidR="005763D1">
        <w:rPr>
          <w:sz w:val="20"/>
          <w:szCs w:val="20"/>
        </w:rPr>
        <w:t>ant, treated as an offset,</w:t>
      </w:r>
      <w:r w:rsidR="009E00A3" w:rsidRPr="009E00A3">
        <w:rPr>
          <w:sz w:val="20"/>
          <w:szCs w:val="20"/>
        </w:rPr>
        <w:t xml:space="preserve"> </w:t>
      </w:r>
      <w:r w:rsidR="00AF3E15">
        <w:rPr>
          <w:sz w:val="20"/>
          <w:szCs w:val="20"/>
        </w:rPr>
        <w:t>i</w:t>
      </w:r>
      <w:r w:rsidR="009E00A3" w:rsidRPr="009E00A3">
        <w:rPr>
          <w:sz w:val="20"/>
          <w:szCs w:val="20"/>
        </w:rPr>
        <w:t xml:space="preserve">s </w:t>
      </w:r>
      <w:r w:rsidR="005763D1">
        <w:rPr>
          <w:sz w:val="20"/>
          <w:szCs w:val="20"/>
        </w:rPr>
        <w:t xml:space="preserve">then </w:t>
      </w:r>
      <w:r w:rsidR="009E00A3" w:rsidRPr="009E00A3">
        <w:rPr>
          <w:sz w:val="20"/>
          <w:szCs w:val="20"/>
        </w:rPr>
        <w:t xml:space="preserve">subtracted from later readings. </w:t>
      </w:r>
      <w:r w:rsidR="00AF3E15">
        <w:rPr>
          <w:sz w:val="20"/>
          <w:szCs w:val="20"/>
        </w:rPr>
        <w:t>Readings range</w:t>
      </w:r>
      <w:r w:rsidR="005763D1">
        <w:rPr>
          <w:sz w:val="20"/>
          <w:szCs w:val="20"/>
        </w:rPr>
        <w:t xml:space="preserve"> between</w:t>
      </w:r>
      <w:r w:rsidR="009E00A3" w:rsidRPr="009E00A3">
        <w:rPr>
          <w:sz w:val="20"/>
          <w:szCs w:val="20"/>
        </w:rPr>
        <w:t xml:space="preserve"> ±20 Milligauss</w:t>
      </w:r>
      <w:r w:rsidR="005763D1">
        <w:rPr>
          <w:sz w:val="20"/>
          <w:szCs w:val="20"/>
        </w:rPr>
        <w:t xml:space="preserve"> and</w:t>
      </w:r>
      <w:r w:rsidR="009E00A3" w:rsidRPr="009E00A3">
        <w:rPr>
          <w:sz w:val="20"/>
          <w:szCs w:val="20"/>
        </w:rPr>
        <w:t xml:space="preserve"> ±16 Gauss, </w:t>
      </w:r>
      <w:r w:rsidR="005763D1">
        <w:rPr>
          <w:sz w:val="20"/>
          <w:szCs w:val="20"/>
        </w:rPr>
        <w:t>in accordance</w:t>
      </w:r>
      <w:r w:rsidR="009E00A3" w:rsidRPr="009E00A3">
        <w:rPr>
          <w:sz w:val="20"/>
          <w:szCs w:val="20"/>
        </w:rPr>
        <w:t xml:space="preserve"> to the built-in 16-bit analog to digital converter in the chip.</w:t>
      </w:r>
    </w:p>
    <w:p w14:paraId="1348C4F3" w14:textId="58CC8131" w:rsidR="00416B59" w:rsidRPr="007E2B44" w:rsidRDefault="00416B59" w:rsidP="007E2B44">
      <w:pPr>
        <w:pStyle w:val="NoSpacing"/>
        <w:rPr>
          <w:rStyle w:val="Strong"/>
          <w:b w:val="0"/>
          <w:bCs w:val="0"/>
          <w:kern w:val="0"/>
          <w:szCs w:val="20"/>
        </w:rPr>
      </w:pPr>
      <w:r w:rsidRPr="00FE0C54">
        <w:rPr>
          <w:sz w:val="20"/>
          <w:szCs w:val="20"/>
        </w:rPr>
        <w:t>Data re</w:t>
      </w:r>
      <w:r w:rsidR="00AF3E15">
        <w:rPr>
          <w:sz w:val="20"/>
          <w:szCs w:val="20"/>
        </w:rPr>
        <w:t xml:space="preserve">trieval and position tracking </w:t>
      </w:r>
      <w:r w:rsidR="005E35F2">
        <w:rPr>
          <w:sz w:val="20"/>
          <w:szCs w:val="20"/>
        </w:rPr>
        <w:t>was</w:t>
      </w:r>
      <w:r w:rsidRPr="00FE0C54">
        <w:rPr>
          <w:sz w:val="20"/>
          <w:szCs w:val="20"/>
        </w:rPr>
        <w:t xml:space="preserve"> driven by a custom Python script developed on a PC. Based on Eqns. (2), (3) an</w:t>
      </w:r>
      <w:r w:rsidR="00AF3E15">
        <w:rPr>
          <w:sz w:val="20"/>
          <w:szCs w:val="20"/>
        </w:rPr>
        <w:t>d (4), each magnetometer allows</w:t>
      </w:r>
      <w:r w:rsidRPr="00FE0C54">
        <w:rPr>
          <w:sz w:val="20"/>
          <w:szCs w:val="20"/>
        </w:rPr>
        <w:t xml:space="preserve"> the Python script to assemble one equation, for a total of six equations using the entire array. </w:t>
      </w:r>
      <w:commentRangeStart w:id="14"/>
      <w:commentRangeStart w:id="15"/>
      <w:r w:rsidRPr="00FE0C54">
        <w:rPr>
          <w:sz w:val="20"/>
          <w:szCs w:val="20"/>
        </w:rPr>
        <w:t xml:space="preserve">The resulting non-linear system </w:t>
      </w:r>
      <w:r w:rsidR="00DF6808">
        <w:rPr>
          <w:sz w:val="20"/>
          <w:szCs w:val="20"/>
        </w:rPr>
        <w:t>i</w:t>
      </w:r>
      <w:r w:rsidR="0032434B">
        <w:rPr>
          <w:sz w:val="20"/>
          <w:szCs w:val="20"/>
        </w:rPr>
        <w:t>s solved numerically</w:t>
      </w:r>
      <w:r w:rsidRPr="00FE0C54">
        <w:rPr>
          <w:sz w:val="20"/>
          <w:szCs w:val="20"/>
        </w:rPr>
        <w:t>.</w:t>
      </w:r>
      <w:commentRangeEnd w:id="14"/>
      <w:r w:rsidRPr="00FE0C54">
        <w:rPr>
          <w:rStyle w:val="CommentReference"/>
          <w:rFonts w:ascii="Times" w:hAnsi="Times"/>
          <w:sz w:val="20"/>
          <w:szCs w:val="20"/>
        </w:rPr>
        <w:commentReference w:id="14"/>
      </w:r>
      <w:commentRangeEnd w:id="15"/>
      <w:r w:rsidR="0032434B">
        <w:rPr>
          <w:rStyle w:val="CommentReference"/>
        </w:rPr>
        <w:commentReference w:id="15"/>
      </w:r>
      <w:r w:rsidRPr="00FE0C54">
        <w:rPr>
          <w:sz w:val="20"/>
          <w:szCs w:val="20"/>
        </w:rPr>
        <w:t xml:space="preserve"> SciPy’s implementation of the Levenberg-Marquardt (LMA) method </w:t>
      </w:r>
      <w:r w:rsidR="00DF6808">
        <w:rPr>
          <w:sz w:val="20"/>
          <w:szCs w:val="20"/>
        </w:rPr>
        <w:t>i</w:t>
      </w:r>
      <w:r w:rsidR="00DE4866">
        <w:rPr>
          <w:sz w:val="20"/>
          <w:szCs w:val="20"/>
        </w:rPr>
        <w:t>s</w:t>
      </w:r>
      <w:r w:rsidRPr="00FE0C54">
        <w:rPr>
          <w:sz w:val="20"/>
          <w:szCs w:val="20"/>
        </w:rPr>
        <w:t xml:space="preserve"> used to solve the resulting non-linea</w:t>
      </w:r>
      <w:r w:rsidR="00AF3E15">
        <w:rPr>
          <w:sz w:val="20"/>
          <w:szCs w:val="20"/>
        </w:rPr>
        <w:t>r system. The script constructs</w:t>
      </w:r>
      <w:r w:rsidRPr="00FE0C54">
        <w:rPr>
          <w:sz w:val="20"/>
          <w:szCs w:val="20"/>
        </w:rPr>
        <w:t xml:space="preserve"> a determinable system of equations using the data from the three magnetometers observing the largest</w:t>
      </w:r>
      <m:oMath>
        <m:r>
          <w:rPr>
            <w:rFonts w:ascii="Cambria Math" w:hAnsi="Cambria Math"/>
            <w:sz w:val="20"/>
            <w:szCs w:val="20"/>
          </w:rPr>
          <m:t xml:space="preserve"> </m:t>
        </m:r>
        <m:d>
          <m:dPr>
            <m:begChr m:val="‖"/>
            <m:endChr m:val="‖"/>
            <m:ctrlPr>
              <w:rPr>
                <w:rFonts w:ascii="Cambria Math" w:hAnsi="Cambria Math"/>
                <w:b/>
                <w:sz w:val="20"/>
                <w:szCs w:val="20"/>
              </w:rPr>
            </m:ctrlPr>
          </m:dPr>
          <m:e>
            <m:acc>
              <m:accPr>
                <m:chr m:val="⃗"/>
                <m:ctrlPr>
                  <w:rPr>
                    <w:rFonts w:ascii="Cambria Math" w:hAnsi="Cambria Math"/>
                    <w:b/>
                    <w:sz w:val="20"/>
                    <w:szCs w:val="20"/>
                  </w:rPr>
                </m:ctrlPr>
              </m:accPr>
              <m:e>
                <m:r>
                  <m:rPr>
                    <m:sty m:val="b"/>
                  </m:rPr>
                  <w:rPr>
                    <w:rFonts w:ascii="Cambria Math" w:hAnsi="Cambria Math"/>
                    <w:sz w:val="20"/>
                    <w:szCs w:val="20"/>
                  </w:rPr>
                  <m:t>H</m:t>
                </m:r>
              </m:e>
            </m:acc>
          </m:e>
        </m:d>
      </m:oMath>
      <w:r w:rsidRPr="00FE0C54">
        <w:rPr>
          <w:sz w:val="20"/>
          <w:szCs w:val="20"/>
        </w:rPr>
        <w:t>.</w:t>
      </w:r>
      <w:r w:rsidR="0032434B">
        <w:rPr>
          <w:kern w:val="0"/>
          <w:sz w:val="20"/>
          <w:szCs w:val="20"/>
        </w:rPr>
        <w:t xml:space="preserve"> </w:t>
      </w:r>
      <w:r w:rsidRPr="00FE0C54">
        <w:rPr>
          <w:sz w:val="20"/>
          <w:szCs w:val="20"/>
        </w:rPr>
        <w:t>LMA was chosen for its robustness and speed of convergence. Solutions typically converge</w:t>
      </w:r>
      <w:r w:rsidR="00A47C32">
        <w:rPr>
          <w:sz w:val="20"/>
          <w:szCs w:val="20"/>
        </w:rPr>
        <w:t>d</w:t>
      </w:r>
      <w:r w:rsidRPr="00FE0C54">
        <w:rPr>
          <w:sz w:val="20"/>
          <w:szCs w:val="20"/>
        </w:rPr>
        <w:t xml:space="preserve"> within </w:t>
      </w:r>
      <w:commentRangeStart w:id="16"/>
      <w:commentRangeStart w:id="17"/>
      <w:r w:rsidRPr="0032434B">
        <w:rPr>
          <w:sz w:val="20"/>
          <w:szCs w:val="20"/>
        </w:rPr>
        <w:t>2</w:t>
      </w:r>
      <w:r w:rsidR="0032434B">
        <w:rPr>
          <w:sz w:val="20"/>
          <w:szCs w:val="20"/>
        </w:rPr>
        <w:t xml:space="preserve"> </w:t>
      </w:r>
      <w:r w:rsidRPr="0032434B">
        <w:rPr>
          <w:sz w:val="20"/>
          <w:szCs w:val="20"/>
        </w:rPr>
        <w:t>m</w:t>
      </w:r>
      <w:r w:rsidR="0032434B">
        <w:rPr>
          <w:sz w:val="20"/>
          <w:szCs w:val="20"/>
        </w:rPr>
        <w:t>illi</w:t>
      </w:r>
      <w:r w:rsidRPr="0032434B">
        <w:rPr>
          <w:sz w:val="20"/>
          <w:szCs w:val="20"/>
        </w:rPr>
        <w:t>s</w:t>
      </w:r>
      <w:r w:rsidR="0032434B">
        <w:rPr>
          <w:sz w:val="20"/>
          <w:szCs w:val="20"/>
        </w:rPr>
        <w:t>econds</w:t>
      </w:r>
      <w:commentRangeEnd w:id="16"/>
      <w:r w:rsidR="0032434B">
        <w:rPr>
          <w:rStyle w:val="CommentReference"/>
        </w:rPr>
        <w:commentReference w:id="16"/>
      </w:r>
      <w:commentRangeEnd w:id="17"/>
      <w:r w:rsidR="00A47C32">
        <w:rPr>
          <w:rStyle w:val="CommentReference"/>
        </w:rPr>
        <w:commentReference w:id="17"/>
      </w:r>
      <w:r w:rsidRPr="00FE0C54">
        <w:rPr>
          <w:sz w:val="20"/>
          <w:szCs w:val="20"/>
        </w:rPr>
        <w:t xml:space="preserve">. SciPy’s LMA combines Newton-Raphson’s algorithm and the Steepest Descent method to converge even in the case of a poor initial guess. However, like any numerical method, effective convergence relies on the initial </w:t>
      </w:r>
      <w:r w:rsidR="00AF3E15">
        <w:rPr>
          <w:sz w:val="20"/>
          <w:szCs w:val="20"/>
        </w:rPr>
        <w:t xml:space="preserve">approximation to </w:t>
      </w:r>
      <w:r w:rsidRPr="00FE0C54">
        <w:rPr>
          <w:sz w:val="20"/>
          <w:szCs w:val="20"/>
        </w:rPr>
        <w:t>the solution. To overcome this issue, the centroid of the triangle described by the three magnetometers with the lar</w:t>
      </w:r>
      <w:r w:rsidR="00AF3E15">
        <w:rPr>
          <w:sz w:val="20"/>
          <w:szCs w:val="20"/>
        </w:rPr>
        <w:t xml:space="preserve">gest readings </w:t>
      </w:r>
      <w:r w:rsidR="00DF6808">
        <w:rPr>
          <w:sz w:val="20"/>
          <w:szCs w:val="20"/>
        </w:rPr>
        <w:t>i</w:t>
      </w:r>
      <w:r w:rsidR="00DE4866">
        <w:rPr>
          <w:sz w:val="20"/>
          <w:szCs w:val="20"/>
        </w:rPr>
        <w:t>s</w:t>
      </w:r>
      <w:r w:rsidRPr="00FE0C54">
        <w:rPr>
          <w:sz w:val="20"/>
          <w:szCs w:val="20"/>
        </w:rPr>
        <w:t xml:space="preserve"> used as the initial guess.</w:t>
      </w:r>
      <w:r w:rsidR="007E2B44">
        <w:rPr>
          <w:kern w:val="0"/>
          <w:sz w:val="20"/>
          <w:szCs w:val="20"/>
        </w:rPr>
        <w:t xml:space="preserve"> </w:t>
      </w:r>
      <w:r w:rsidRPr="00DA5383">
        <w:rPr>
          <w:sz w:val="20"/>
          <w:szCs w:val="20"/>
        </w:rPr>
        <w:t>Upon c</w:t>
      </w:r>
      <w:r w:rsidR="00DF6808">
        <w:rPr>
          <w:sz w:val="20"/>
          <w:szCs w:val="20"/>
        </w:rPr>
        <w:t>onvergence of the LMA, values a</w:t>
      </w:r>
      <w:r w:rsidR="00DE4866">
        <w:rPr>
          <w:sz w:val="20"/>
          <w:szCs w:val="20"/>
        </w:rPr>
        <w:t>re</w:t>
      </w:r>
      <w:r w:rsidRPr="00DA5383">
        <w:rPr>
          <w:sz w:val="20"/>
          <w:szCs w:val="20"/>
        </w:rPr>
        <w:t xml:space="preserve"> logged to determine point accuracy (Table </w:t>
      </w:r>
      <w:r w:rsidR="00850756">
        <w:rPr>
          <w:sz w:val="20"/>
          <w:szCs w:val="20"/>
        </w:rPr>
        <w:t>1</w:t>
      </w:r>
      <w:r w:rsidR="009B3CDC">
        <w:rPr>
          <w:sz w:val="20"/>
          <w:szCs w:val="20"/>
        </w:rPr>
        <w:t>, 2</w:t>
      </w:r>
      <w:r w:rsidRPr="00DA5383">
        <w:rPr>
          <w:sz w:val="20"/>
          <w:szCs w:val="20"/>
        </w:rPr>
        <w:t xml:space="preserve">) and motion tracking capabilities (Figure </w:t>
      </w:r>
      <w:r w:rsidR="009B3CDC">
        <w:rPr>
          <w:sz w:val="20"/>
          <w:szCs w:val="20"/>
        </w:rPr>
        <w:t>2</w:t>
      </w:r>
      <w:r w:rsidR="007E2B44">
        <w:rPr>
          <w:sz w:val="20"/>
          <w:szCs w:val="20"/>
        </w:rPr>
        <w:t>)</w:t>
      </w:r>
      <w:commentRangeStart w:id="18"/>
      <w:r w:rsidR="007E2B44">
        <w:rPr>
          <w:sz w:val="20"/>
          <w:szCs w:val="20"/>
        </w:rPr>
        <w:t>.</w:t>
      </w:r>
      <w:commentRangeEnd w:id="18"/>
      <w:r w:rsidR="007E2B44">
        <w:rPr>
          <w:rStyle w:val="CommentReference"/>
        </w:rPr>
        <w:commentReference w:id="18"/>
      </w:r>
    </w:p>
    <w:p w14:paraId="4E31F222" w14:textId="77777777" w:rsidR="00B01D82" w:rsidRPr="00B01D82" w:rsidRDefault="00B01D82" w:rsidP="00B01D82">
      <w:pPr>
        <w:pStyle w:val="NoSpacing"/>
        <w:ind w:firstLine="0"/>
        <w:rPr>
          <w:rStyle w:val="Strong"/>
          <w:b w:val="0"/>
          <w:bCs w:val="0"/>
          <w:szCs w:val="20"/>
        </w:rPr>
      </w:pPr>
    </w:p>
    <w:p w14:paraId="10CBFC99" w14:textId="77777777" w:rsidR="00FD7721" w:rsidRDefault="00FD7721" w:rsidP="008E446C">
      <w:pPr>
        <w:pStyle w:val="Heading1"/>
        <w:spacing w:before="0"/>
      </w:pPr>
      <w:r w:rsidRPr="00FE0C54">
        <w:t>Results</w:t>
      </w:r>
    </w:p>
    <w:p w14:paraId="03672D44" w14:textId="2840334A" w:rsidR="00671294" w:rsidRPr="00671294" w:rsidRDefault="00671294" w:rsidP="008E446C">
      <w:pPr>
        <w:rPr>
          <w:rFonts w:ascii="Arial" w:hAnsi="Arial" w:cs="Arial"/>
          <w:b/>
        </w:rPr>
      </w:pPr>
      <w:r w:rsidRPr="00671294">
        <w:rPr>
          <w:rFonts w:ascii="Arial" w:hAnsi="Arial" w:cs="Arial"/>
          <w:b/>
        </w:rPr>
        <w:t>Approximation of K</w:t>
      </w:r>
    </w:p>
    <w:p w14:paraId="109EBF6E" w14:textId="056B8F71" w:rsidR="00671294" w:rsidRDefault="00671294" w:rsidP="008E446C">
      <w:pPr>
        <w:pStyle w:val="BodyTextIndent"/>
      </w:pPr>
      <w:r>
        <w:t>Following the CNC-based approximation protocol described earlier, the magnitude of the magnetic field moment</w:t>
      </w:r>
      <w:r w:rsidR="008B44A8">
        <w:t xml:space="preserve"> for the 30 mm permanent magnet was found to be</w:t>
      </w:r>
      <m:oMath>
        <m:r>
          <w:rPr>
            <w:rFonts w:ascii="Cambria Math" w:hAnsi="Cambria Math"/>
          </w:rPr>
          <m:t xml:space="preserve"> </m:t>
        </m:r>
        <m:r>
          <m:rPr>
            <m:sty m:val="p"/>
          </m:rPr>
          <w:rPr>
            <w:rFonts w:ascii="Cambria Math" w:hAnsi="Cambria Math"/>
          </w:rPr>
          <m:t>K</m:t>
        </m:r>
        <w:commentRangeStart w:id="19"/>
        <m:r>
          <w:rPr>
            <w:rFonts w:ascii="Cambria Math" w:hAnsi="Cambria Math"/>
          </w:rPr>
          <m:t>=1.092</m:t>
        </m:r>
        <m:sSup>
          <m:sSupPr>
            <m:ctrlPr>
              <w:rPr>
                <w:rFonts w:ascii="Cambria Math" w:hAnsi="Cambria Math"/>
                <w:i/>
              </w:rPr>
            </m:ctrlPr>
          </m:sSupPr>
          <m:e>
            <m:r>
              <w:rPr>
                <w:rFonts w:ascii="Cambria Math" w:hAnsi="Cambria Math"/>
              </w:rPr>
              <m:t>*10</m:t>
            </m:r>
          </m:e>
          <m:sup>
            <m:r>
              <w:rPr>
                <w:rFonts w:ascii="Cambria Math" w:hAnsi="Cambria Math"/>
              </w:rPr>
              <m:t>-06</m:t>
            </m:r>
          </m:sup>
        </m:sSup>
        <m:r>
          <w:rPr>
            <w:rFonts w:ascii="Cambria Math" w:hAnsi="Cambria Math"/>
          </w:rPr>
          <m:t xml:space="preserve"> </m:t>
        </m:r>
        <m:sSup>
          <m:sSupPr>
            <m:ctrlPr>
              <w:rPr>
                <w:rFonts w:ascii="Cambria Math" w:hAnsi="Cambria Math"/>
                <w:i/>
              </w:rPr>
            </m:ctrlPr>
          </m:sSupPr>
          <m:e>
            <m:r>
              <w:rPr>
                <w:rFonts w:ascii="Cambria Math" w:hAnsi="Cambria Math"/>
              </w:rPr>
              <m:t>G</m:t>
            </m:r>
          </m:e>
          <m:sup>
            <m:r>
              <w:rPr>
                <w:rFonts w:ascii="Cambria Math" w:hAnsi="Cambria Math"/>
              </w:rPr>
              <m:t>2</m:t>
            </m:r>
          </m:sup>
        </m:sSup>
        <m:sSup>
          <m:sSupPr>
            <m:ctrlPr>
              <w:rPr>
                <w:rFonts w:ascii="Cambria Math" w:hAnsi="Cambria Math"/>
                <w:i/>
              </w:rPr>
            </m:ctrlPr>
          </m:sSupPr>
          <m:e>
            <m:r>
              <w:rPr>
                <w:rFonts w:ascii="Cambria Math" w:hAnsi="Cambria Math"/>
              </w:rPr>
              <m:t>m</m:t>
            </m:r>
          </m:e>
          <m:sup>
            <m:r>
              <w:rPr>
                <w:rFonts w:ascii="Cambria Math" w:hAnsi="Cambria Math"/>
              </w:rPr>
              <m:t>6</m:t>
            </m:r>
          </m:sup>
        </m:sSup>
      </m:oMath>
      <w:r w:rsidR="008B44A8">
        <w:t>.</w:t>
      </w:r>
      <w:commentRangeEnd w:id="19"/>
      <w:r w:rsidR="008B44A8">
        <w:rPr>
          <w:rStyle w:val="CommentReference"/>
        </w:rPr>
        <w:commentReference w:id="19"/>
      </w:r>
    </w:p>
    <w:p w14:paraId="325C6E75" w14:textId="77777777" w:rsidR="0027111D" w:rsidRDefault="0027111D" w:rsidP="008E446C">
      <w:pPr>
        <w:pStyle w:val="BodyTextIndent"/>
        <w:ind w:firstLine="0"/>
      </w:pPr>
    </w:p>
    <w:p w14:paraId="70570CD8" w14:textId="30A4B789" w:rsidR="00D74C5F" w:rsidRPr="008E446C" w:rsidRDefault="0027111D" w:rsidP="008E446C">
      <w:pPr>
        <w:pStyle w:val="BodyTextIndent"/>
        <w:ind w:firstLine="0"/>
        <w:rPr>
          <w:rFonts w:ascii="Arial" w:hAnsi="Arial" w:cs="Arial"/>
          <w:b/>
        </w:rPr>
      </w:pPr>
      <w:r w:rsidRPr="0027111D">
        <w:rPr>
          <w:rFonts w:ascii="Arial" w:hAnsi="Arial" w:cs="Arial"/>
          <w:b/>
        </w:rPr>
        <w:t>P</w:t>
      </w:r>
      <w:r w:rsidR="000D6FD3">
        <w:rPr>
          <w:rFonts w:ascii="Arial" w:hAnsi="Arial" w:cs="Arial"/>
          <w:b/>
        </w:rPr>
        <w:t>osition Tracking</w:t>
      </w:r>
      <w:r w:rsidRPr="0027111D">
        <w:rPr>
          <w:rFonts w:ascii="Arial" w:hAnsi="Arial" w:cs="Arial"/>
          <w:b/>
        </w:rPr>
        <w:t xml:space="preserve"> Accuracy</w:t>
      </w:r>
    </w:p>
    <w:p w14:paraId="2F77BB27" w14:textId="19355406" w:rsidR="0027111D" w:rsidRDefault="00794FC6" w:rsidP="00321115">
      <w:pPr>
        <w:pStyle w:val="BodyTextIndent"/>
      </w:pPr>
      <w:r>
        <w:t>P</w:t>
      </w:r>
      <w:r w:rsidR="0027111D" w:rsidRPr="0027111D">
        <w:t xml:space="preserve">osition tracking accuracy was studied by placing </w:t>
      </w:r>
      <w:r w:rsidR="009A2F89">
        <w:t>the</w:t>
      </w:r>
      <w:r w:rsidR="0027111D" w:rsidRPr="0027111D">
        <w:t xml:space="preserve"> permanent magnet </w:t>
      </w:r>
      <w:r w:rsidR="009A2F89">
        <w:t>at</w:t>
      </w:r>
      <w:r w:rsidR="0027111D" w:rsidRPr="0027111D">
        <w:t xml:space="preserve"> </w:t>
      </w:r>
      <w:r w:rsidR="009D0070">
        <w:t xml:space="preserve">18 </w:t>
      </w:r>
      <w:r w:rsidR="0027111D" w:rsidRPr="0027111D">
        <w:t xml:space="preserve">different locations </w:t>
      </w:r>
      <w:r w:rsidR="009A2F89">
        <w:t xml:space="preserve">over the </w:t>
      </w:r>
      <w:r w:rsidR="000D6FD3">
        <w:t xml:space="preserve">sensor </w:t>
      </w:r>
      <w:r w:rsidR="009A2F89">
        <w:t>array, varying x, y and z coordinates using 3D-printed standoffs</w:t>
      </w:r>
      <w:r w:rsidR="0027111D" w:rsidRPr="0027111D">
        <w:t xml:space="preserve">. </w:t>
      </w:r>
      <w:r w:rsidR="009A2F89">
        <w:t>At each location, sensor reading</w:t>
      </w:r>
      <w:r w:rsidR="000D6FD3">
        <w:t>s</w:t>
      </w:r>
      <w:r w:rsidR="009A2F89">
        <w:t xml:space="preserve"> and position calculations were recorded over </w:t>
      </w:r>
      <w:r w:rsidR="0027111D" w:rsidRPr="0027111D">
        <w:t>20</w:t>
      </w:r>
      <w:r w:rsidR="009A2F89">
        <w:t xml:space="preserve"> seconds</w:t>
      </w:r>
      <w:r w:rsidR="0027111D" w:rsidRPr="0027111D">
        <w:t xml:space="preserve">. </w:t>
      </w:r>
      <w:r w:rsidR="005964B6">
        <w:t>Accuracy was defined as t</w:t>
      </w:r>
      <w:r w:rsidR="0027111D" w:rsidRPr="0027111D">
        <w:t xml:space="preserve">he difference between </w:t>
      </w:r>
      <w:r w:rsidR="005964B6">
        <w:t>the expected and observed x, y and z coordinates</w:t>
      </w:r>
      <w:r w:rsidR="000D6FD3">
        <w:t xml:space="preserve"> (</w:t>
      </w:r>
      <w:r w:rsidR="000D6FD3">
        <w:rPr>
          <w:rFonts w:ascii="Calibri" w:hAnsi="Calibri"/>
        </w:rPr>
        <w:t>∆</w:t>
      </w:r>
      <w:r w:rsidR="000D6FD3">
        <w:t xml:space="preserve">x, </w:t>
      </w:r>
      <w:r w:rsidR="000D6FD3">
        <w:rPr>
          <w:rFonts w:ascii="Calibri" w:hAnsi="Calibri"/>
        </w:rPr>
        <w:t>∆</w:t>
      </w:r>
      <w:r w:rsidR="000D6FD3">
        <w:t xml:space="preserve">y, </w:t>
      </w:r>
      <w:r w:rsidR="000D6FD3">
        <w:rPr>
          <w:rFonts w:ascii="Calibri" w:hAnsi="Calibri"/>
        </w:rPr>
        <w:t>∆</w:t>
      </w:r>
      <w:r w:rsidR="000D6FD3">
        <w:t>z)</w:t>
      </w:r>
      <w:r w:rsidR="0027111D" w:rsidRPr="0027111D">
        <w:t>.</w:t>
      </w:r>
      <w:r w:rsidR="00AF650D">
        <w:t xml:space="preserve"> The test revealed mean differences of </w:t>
      </w:r>
      <w:r w:rsidR="00AF650D">
        <w:rPr>
          <w:rFonts w:ascii="Calibri" w:hAnsi="Calibri"/>
        </w:rPr>
        <w:t>∆</w:t>
      </w:r>
      <w:r w:rsidR="00AF650D">
        <w:t xml:space="preserve">x = 1.01 mm, </w:t>
      </w:r>
      <w:r w:rsidR="00AF650D">
        <w:rPr>
          <w:rFonts w:ascii="Calibri" w:hAnsi="Calibri"/>
        </w:rPr>
        <w:t>∆</w:t>
      </w:r>
      <w:r w:rsidR="00AF650D">
        <w:t xml:space="preserve">y = -0.23 mm and </w:t>
      </w:r>
      <w:r w:rsidR="00AF650D">
        <w:rPr>
          <w:rFonts w:ascii="Calibri" w:hAnsi="Calibri"/>
        </w:rPr>
        <w:t>∆</w:t>
      </w:r>
      <w:r w:rsidR="00AF650D">
        <w:t>z = 2.44 mm, with some significant deviations and variance. All results were consolidated in Table 1.</w:t>
      </w:r>
      <w:r w:rsidR="00FE7074">
        <w:t xml:space="preserve"> To further asses point accuracy of the system, percent error was calculated by dividing accuracy by the length of magnet’s position vector. Errors were found to be</w:t>
      </w:r>
      <w:r w:rsidR="00321115">
        <w:t xml:space="preserve"> E</w:t>
      </w:r>
      <w:r w:rsidR="00FE7074">
        <w:t xml:space="preserve">x = 1.79%, </w:t>
      </w:r>
      <w:r w:rsidR="00321115">
        <w:t>E</w:t>
      </w:r>
      <w:r w:rsidR="00FE7074">
        <w:t xml:space="preserve">y = 1.49% and </w:t>
      </w:r>
      <w:r w:rsidR="00321115">
        <w:t>E</w:t>
      </w:r>
      <w:r w:rsidR="00FE7074">
        <w:t>z = 1.97%.</w:t>
      </w:r>
      <w:r w:rsidR="00321115">
        <w:t xml:space="preserve"> The remainder of the statistical data was consolidated within Table 2.</w:t>
      </w:r>
    </w:p>
    <w:p w14:paraId="093FB2B4" w14:textId="02046759" w:rsidR="007A67E9" w:rsidRDefault="007A67E9" w:rsidP="008E446C">
      <w:pPr>
        <w:pStyle w:val="BodyTextIndent"/>
        <w:ind w:firstLine="0"/>
        <w:rPr>
          <w:rFonts w:ascii="Arial" w:hAnsi="Arial" w:cs="Arial"/>
          <w:b/>
        </w:rPr>
      </w:pPr>
    </w:p>
    <w:p w14:paraId="20213015" w14:textId="77777777" w:rsidR="00827601" w:rsidRDefault="00827601" w:rsidP="008E446C">
      <w:pPr>
        <w:pStyle w:val="BodyTextIndent"/>
        <w:ind w:firstLine="0"/>
        <w:rPr>
          <w:rFonts w:ascii="Arial" w:hAnsi="Arial" w:cs="Arial"/>
          <w:b/>
        </w:rPr>
      </w:pPr>
    </w:p>
    <w:p w14:paraId="68472DC8" w14:textId="77777777" w:rsidR="00827601" w:rsidRDefault="00827601" w:rsidP="008E446C">
      <w:pPr>
        <w:pStyle w:val="BodyTextIndent"/>
        <w:ind w:firstLine="0"/>
        <w:rPr>
          <w:rFonts w:ascii="Arial" w:hAnsi="Arial" w:cs="Arial"/>
          <w:b/>
        </w:rPr>
      </w:pPr>
    </w:p>
    <w:p w14:paraId="73373850" w14:textId="77777777" w:rsidR="00827601" w:rsidRDefault="00827601" w:rsidP="008E446C">
      <w:pPr>
        <w:pStyle w:val="BodyTextIndent"/>
        <w:ind w:firstLine="0"/>
        <w:rPr>
          <w:rFonts w:ascii="Arial" w:hAnsi="Arial" w:cs="Arial"/>
          <w:b/>
        </w:rPr>
      </w:pPr>
    </w:p>
    <w:p w14:paraId="5D35B050" w14:textId="017B534C" w:rsidR="0027111D" w:rsidRDefault="00FE3849" w:rsidP="008E446C">
      <w:pPr>
        <w:pStyle w:val="BodyTextIndent"/>
        <w:ind w:firstLine="0"/>
        <w:rPr>
          <w:rFonts w:ascii="Arial" w:hAnsi="Arial" w:cs="Arial"/>
          <w:b/>
        </w:rPr>
      </w:pPr>
      <w:r w:rsidRPr="00FE3849">
        <w:rPr>
          <w:rFonts w:ascii="Arial" w:hAnsi="Arial" w:cs="Arial"/>
          <w:b/>
        </w:rPr>
        <w:t>Motion Tracking</w:t>
      </w:r>
    </w:p>
    <w:p w14:paraId="7E7095E3" w14:textId="0CFED6A7" w:rsidR="00110E28" w:rsidRDefault="00FE3849" w:rsidP="008E446C">
      <w:pPr>
        <w:ind w:firstLine="360"/>
      </w:pPr>
      <w:r>
        <w:t xml:space="preserve">In addition to </w:t>
      </w:r>
      <w:r w:rsidR="00E84D57">
        <w:t>static position</w:t>
      </w:r>
      <w:r>
        <w:t xml:space="preserve"> accuracy,</w:t>
      </w:r>
      <w:r w:rsidR="00E84D57">
        <w:t xml:space="preserve"> the </w:t>
      </w:r>
      <w:r>
        <w:t>system was tested for motion</w:t>
      </w:r>
      <w:r w:rsidR="00E84D57">
        <w:t xml:space="preserve"> </w:t>
      </w:r>
      <w:r>
        <w:t xml:space="preserve">tracking. </w:t>
      </w:r>
      <w:r w:rsidR="00007511">
        <w:t>A 3D-printed track was designed to guide the permanent magnet</w:t>
      </w:r>
      <w:r>
        <w:t xml:space="preserve"> on a constrained path as its position was approximate</w:t>
      </w:r>
      <w:r w:rsidR="00007511">
        <w:t>d by the sensor array</w:t>
      </w:r>
      <w:r w:rsidR="008F5761">
        <w:t>. Position in 3D space (x, y, and z coordinates of the magnet) w</w:t>
      </w:r>
      <w:r w:rsidR="0016192A">
        <w:t>as</w:t>
      </w:r>
      <w:r w:rsidR="008F5761">
        <w:t xml:space="preserve"> time-stamp</w:t>
      </w:r>
      <w:r w:rsidR="0016192A">
        <w:t>ed</w:t>
      </w:r>
      <w:r w:rsidR="008F5761">
        <w:t xml:space="preserve"> and recorded by the sensor array. Scatter plot</w:t>
      </w:r>
      <w:r w:rsidR="00C74129">
        <w:t>s</w:t>
      </w:r>
      <w:r w:rsidR="008F5761">
        <w:t xml:space="preserve"> were generated for each run (</w:t>
      </w:r>
      <w:commentRangeStart w:id="20"/>
      <w:r w:rsidR="008F5761">
        <w:t>Figure</w:t>
      </w:r>
      <w:commentRangeEnd w:id="20"/>
      <w:r w:rsidR="004848A7">
        <w:rPr>
          <w:rStyle w:val="CommentReference"/>
        </w:rPr>
        <w:commentReference w:id="20"/>
      </w:r>
      <w:r w:rsidR="00C221C2">
        <w:t xml:space="preserve"> 2</w:t>
      </w:r>
      <w:r w:rsidR="008F5761">
        <w:t>).</w:t>
      </w:r>
      <w:r w:rsidR="0016192A">
        <w:t xml:space="preserve"> To maintain the magnet on the track, a carriage was 3D-printed to hold the magnet. The carriage, in turn, generated a constant offset in the z coordinate of the magnet (Figure </w:t>
      </w:r>
      <w:r w:rsidR="00C221C2">
        <w:t>2</w:t>
      </w:r>
      <w:r w:rsidR="0016192A">
        <w:t>).</w:t>
      </w:r>
    </w:p>
    <w:p w14:paraId="76DD2F2E" w14:textId="4A14BC89" w:rsidR="002B5973" w:rsidRDefault="00AC6680" w:rsidP="008E446C">
      <w:pPr>
        <w:ind w:firstLine="360"/>
      </w:pPr>
      <w:r>
        <w:t>The m</w:t>
      </w:r>
      <w:r w:rsidR="00110E28">
        <w:t>otion tracking performance</w:t>
      </w:r>
      <w:r>
        <w:t xml:space="preserve"> of the system</w:t>
      </w:r>
      <w:r w:rsidR="00110E28">
        <w:t xml:space="preserve"> was determin</w:t>
      </w:r>
      <w:r>
        <w:t xml:space="preserve">ed by estimating </w:t>
      </w:r>
      <w:r w:rsidR="0060621B">
        <w:t>a sampling rate</w:t>
      </w:r>
      <w:r>
        <w:t>.</w:t>
      </w:r>
      <w:r w:rsidR="0060621B">
        <w:t xml:space="preserve"> F</w:t>
      </w:r>
      <w:r w:rsidR="002B5973">
        <w:t>or eight trials, position measurements were recorded for the duration of one lap around the track. The number of measurements recorded was divided by the lap time to estimate a sampling rate of 23.50 ± 0.0404 samples/sec (N=8).</w:t>
      </w:r>
    </w:p>
    <w:p w14:paraId="780AB621" w14:textId="77777777" w:rsidR="00BA3EE9" w:rsidRDefault="00BA3EE9" w:rsidP="00752D0E">
      <w:pPr>
        <w:pStyle w:val="NomenclatureClauseTitle"/>
        <w:spacing w:before="0"/>
      </w:pPr>
    </w:p>
    <w:p w14:paraId="3B6E70D6" w14:textId="045CA5BF" w:rsidR="00FE3849" w:rsidRDefault="006301FB" w:rsidP="00752D0E">
      <w:pPr>
        <w:pStyle w:val="NomenclatureClauseTitle"/>
        <w:spacing w:before="0"/>
      </w:pPr>
      <w:r w:rsidRPr="00FE0C54">
        <w:t>INterpretation</w:t>
      </w:r>
      <w:r w:rsidR="0070232B">
        <w:t xml:space="preserve"> and future work</w:t>
      </w:r>
    </w:p>
    <w:p w14:paraId="270D66DD" w14:textId="230806DD" w:rsidR="00E25DDE" w:rsidRDefault="00E25DDE" w:rsidP="00B8412F">
      <w:pPr>
        <w:ind w:firstLine="360"/>
      </w:pPr>
      <w:r w:rsidRPr="00DA7D24">
        <w:t>The most significant accomplish</w:t>
      </w:r>
      <w:r w:rsidR="00DF6808">
        <w:t>ments of the work presented</w:t>
      </w:r>
      <w:r w:rsidRPr="00DA7D24">
        <w:t xml:space="preserve"> encompass the design and im</w:t>
      </w:r>
      <w:r w:rsidR="00AF3E15">
        <w:t>plementation of a non-contact,</w:t>
      </w:r>
      <w:r w:rsidRPr="00DA7D24">
        <w:t xml:space="preserve"> position tracking method and system using affordable, open-source hardware and soft</w:t>
      </w:r>
      <w:r w:rsidR="00AF3E15">
        <w:t>ware components. The system provides</w:t>
      </w:r>
      <w:r w:rsidRPr="00DA7D24">
        <w:t xml:space="preserve"> accurat</w:t>
      </w:r>
      <w:r w:rsidR="00AF3E15">
        <w:t>e position results</w:t>
      </w:r>
      <w:r w:rsidR="00EC186A">
        <w:t xml:space="preserve"> (</w:t>
      </w:r>
      <m:oMath>
        <m:r>
          <m:rPr>
            <m:sty m:val="p"/>
          </m:rPr>
          <w:rPr>
            <w:rFonts w:ascii="Cambria Math" w:hAnsi="Cambria Math"/>
          </w:rPr>
          <m:t>Δ</m:t>
        </m:r>
        <m:r>
          <w:rPr>
            <w:rFonts w:ascii="Cambria Math" w:hAnsi="Cambria Math"/>
          </w:rPr>
          <m:t xml:space="preserve">x </m:t>
        </m:r>
      </m:oMath>
      <w:r w:rsidR="00EC186A">
        <w:t xml:space="preserve">= 1.01 mm, </w:t>
      </w:r>
      <m:oMath>
        <m:r>
          <m:rPr>
            <m:sty m:val="p"/>
          </m:rPr>
          <w:rPr>
            <w:rFonts w:ascii="Cambria Math" w:hAnsi="Cambria Math"/>
          </w:rPr>
          <m:t>Δ</m:t>
        </m:r>
        <m:r>
          <w:rPr>
            <w:rFonts w:ascii="Cambria Math" w:hAnsi="Cambria Math"/>
          </w:rPr>
          <m:t>y</m:t>
        </m:r>
      </m:oMath>
      <w:r w:rsidR="00EC186A">
        <w:t xml:space="preserve"> = -0.23 mm, </w:t>
      </w:r>
      <m:oMath>
        <m:r>
          <m:rPr>
            <m:sty m:val="p"/>
          </m:rPr>
          <w:rPr>
            <w:rFonts w:ascii="Cambria Math" w:hAnsi="Cambria Math"/>
          </w:rPr>
          <m:t>Δ</m:t>
        </m:r>
        <m:r>
          <w:rPr>
            <w:rFonts w:ascii="Cambria Math" w:hAnsi="Cambria Math"/>
          </w:rPr>
          <m:t>z</m:t>
        </m:r>
      </m:oMath>
      <w:r w:rsidR="00CC1878">
        <w:t xml:space="preserve"> </w:t>
      </w:r>
      <w:r w:rsidR="00EC186A">
        <w:t xml:space="preserve">= 2.44 mm, </w:t>
      </w:r>
      <m:oMath>
        <m:sSub>
          <m:sSubPr>
            <m:ctrlPr>
              <w:rPr>
                <w:rFonts w:ascii="Cambria Math" w:hAnsi="Cambria Math"/>
                <w:i/>
              </w:rPr>
            </m:ctrlPr>
          </m:sSubPr>
          <m:e>
            <m:r>
              <w:rPr>
                <w:rFonts w:ascii="Cambria Math" w:hAnsi="Cambria Math"/>
              </w:rPr>
              <m:t>E</m:t>
            </m:r>
          </m:e>
          <m:sub>
            <m:r>
              <w:rPr>
                <w:rFonts w:ascii="Cambria Math" w:hAnsi="Cambria Math"/>
              </w:rPr>
              <m:t>x</m:t>
            </m:r>
          </m:sub>
        </m:sSub>
      </m:oMath>
      <w:r w:rsidR="00EC186A">
        <w:t xml:space="preserve"> = 1.79%, </w:t>
      </w:r>
      <m:oMath>
        <m:sSub>
          <m:sSubPr>
            <m:ctrlPr>
              <w:rPr>
                <w:rFonts w:ascii="Cambria Math" w:hAnsi="Cambria Math"/>
                <w:i/>
              </w:rPr>
            </m:ctrlPr>
          </m:sSubPr>
          <m:e>
            <m:r>
              <w:rPr>
                <w:rFonts w:ascii="Cambria Math" w:hAnsi="Cambria Math"/>
              </w:rPr>
              <m:t>E</m:t>
            </m:r>
          </m:e>
          <m:sub>
            <m:r>
              <w:rPr>
                <w:rFonts w:ascii="Cambria Math" w:hAnsi="Cambria Math"/>
              </w:rPr>
              <m:t>y</m:t>
            </m:r>
          </m:sub>
        </m:sSub>
      </m:oMath>
      <w:r w:rsidR="00EC186A">
        <w:t xml:space="preserve"> = 1.49% and </w:t>
      </w:r>
      <m:oMath>
        <m:sSub>
          <m:sSubPr>
            <m:ctrlPr>
              <w:rPr>
                <w:rFonts w:ascii="Cambria Math" w:hAnsi="Cambria Math"/>
                <w:i/>
              </w:rPr>
            </m:ctrlPr>
          </m:sSubPr>
          <m:e>
            <m:r>
              <w:rPr>
                <w:rFonts w:ascii="Cambria Math" w:hAnsi="Cambria Math"/>
              </w:rPr>
              <m:t>E</m:t>
            </m:r>
          </m:e>
          <m:sub>
            <m:r>
              <w:rPr>
                <w:rFonts w:ascii="Cambria Math" w:hAnsi="Cambria Math"/>
              </w:rPr>
              <m:t>z</m:t>
            </m:r>
          </m:sub>
        </m:sSub>
      </m:oMath>
      <w:r w:rsidR="00EC186A">
        <w:t xml:space="preserve"> = 1.97%</w:t>
      </w:r>
      <w:r w:rsidR="004D14D9">
        <w:t xml:space="preserve"> for N=18</w:t>
      </w:r>
      <w:r w:rsidR="00EC186A">
        <w:t xml:space="preserve">) </w:t>
      </w:r>
      <w:r w:rsidR="00AF3E15">
        <w:t>and performs</w:t>
      </w:r>
      <w:r w:rsidRPr="00DA7D24">
        <w:t xml:space="preserve"> over a wider range than other </w:t>
      </w:r>
      <w:r>
        <w:t xml:space="preserve">similar </w:t>
      </w:r>
      <w:r w:rsidRPr="00DA7D24">
        <w:t xml:space="preserve">applications [2, 5, and 6]. </w:t>
      </w:r>
      <w:r w:rsidRPr="001443A7">
        <w:t xml:space="preserve">The system also sustained </w:t>
      </w:r>
      <w:r w:rsidR="001443A7" w:rsidRPr="001443A7">
        <w:t xml:space="preserve">a constant </w:t>
      </w:r>
      <w:r w:rsidR="00DD26F6" w:rsidRPr="001443A7">
        <w:t xml:space="preserve">sampling </w:t>
      </w:r>
      <w:r w:rsidR="001443A7" w:rsidRPr="001443A7">
        <w:t xml:space="preserve">rate of </w:t>
      </w:r>
      <w:r w:rsidR="00EC186A" w:rsidRPr="001443A7">
        <w:t xml:space="preserve">23.50 ± 0.0404 samples/sec </w:t>
      </w:r>
      <w:r w:rsidR="001443A7" w:rsidRPr="001443A7">
        <w:t>(</w:t>
      </w:r>
      <w:r w:rsidR="00EC186A" w:rsidRPr="001443A7">
        <w:t>N=8</w:t>
      </w:r>
      <w:r w:rsidR="001443A7" w:rsidRPr="001443A7">
        <w:t>)</w:t>
      </w:r>
      <w:r w:rsidR="00DD26F6" w:rsidRPr="001443A7">
        <w:t>.</w:t>
      </w:r>
      <w:r w:rsidR="00DD26F6">
        <w:t xml:space="preserve"> </w:t>
      </w:r>
      <w:r w:rsidR="00DF6808">
        <w:t xml:space="preserve">This method </w:t>
      </w:r>
      <w:r w:rsidR="00692E1A">
        <w:rPr>
          <w:noProof/>
        </w:rPr>
        <w:lastRenderedPageBreak/>
        <mc:AlternateContent>
          <mc:Choice Requires="wps">
            <w:drawing>
              <wp:anchor distT="45720" distB="45720" distL="114300" distR="114300" simplePos="0" relativeHeight="251671552" behindDoc="0" locked="0" layoutInCell="1" allowOverlap="1" wp14:anchorId="5E86719A" wp14:editId="62694676">
                <wp:simplePos x="0" y="0"/>
                <wp:positionH relativeFrom="column">
                  <wp:posOffset>3544138</wp:posOffset>
                </wp:positionH>
                <wp:positionV relativeFrom="paragraph">
                  <wp:posOffset>-406</wp:posOffset>
                </wp:positionV>
                <wp:extent cx="297739" cy="1404620"/>
                <wp:effectExtent l="0" t="0" r="26670" b="1016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739" cy="1404620"/>
                        </a:xfrm>
                        <a:prstGeom prst="rect">
                          <a:avLst/>
                        </a:prstGeom>
                        <a:ln>
                          <a:solidFill>
                            <a:schemeClr val="tx1"/>
                          </a:solidFill>
                          <a:headEnd/>
                          <a:tailEnd/>
                        </a:ln>
                      </wps:spPr>
                      <wps:style>
                        <a:lnRef idx="3">
                          <a:schemeClr val="lt1"/>
                        </a:lnRef>
                        <a:fillRef idx="1">
                          <a:schemeClr val="dk1"/>
                        </a:fillRef>
                        <a:effectRef idx="1">
                          <a:schemeClr val="dk1"/>
                        </a:effectRef>
                        <a:fontRef idx="minor">
                          <a:schemeClr val="lt1"/>
                        </a:fontRef>
                      </wps:style>
                      <wps:txbx>
                        <w:txbxContent>
                          <w:p w14:paraId="3C257E12" w14:textId="247FCA5F" w:rsidR="00692E1A" w:rsidRPr="00692E1A" w:rsidRDefault="00692E1A" w:rsidP="00692E1A">
                            <w:pPr>
                              <w:shd w:val="clear" w:color="auto" w:fill="000000" w:themeFill="text1"/>
                              <w:rPr>
                                <w:b/>
                                <w:color w:val="FFFFFF" w:themeColor="background1"/>
                                <w:sz w:val="24"/>
                              </w:rPr>
                            </w:pPr>
                            <w:r w:rsidRPr="00692E1A">
                              <w:rPr>
                                <w:b/>
                                <w:color w:val="FFFFFF" w:themeColor="background1"/>
                                <w:sz w:val="24"/>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86719A" id="_x0000_s1027" type="#_x0000_t202" style="position:absolute;left:0;text-align:left;margin-left:279.05pt;margin-top:-.05pt;width:23.45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" fillcolor="black [3200]" strokecolor="black [3213]" strokeweight="1.5pt">
                <v:textbox style="mso-fit-shape-to-text:t">
                  <w:txbxContent>
                    <w:p w14:paraId="3C257E12" w14:textId="247FCA5F" w:rsidR="00692E1A" w:rsidRPr="00692E1A" w:rsidRDefault="00692E1A" w:rsidP="00692E1A">
                      <w:pPr>
                        <w:shd w:val="clear" w:color="auto" w:fill="000000" w:themeFill="text1"/>
                        <w:rPr>
                          <w:b/>
                          <w:color w:val="FFFFFF" w:themeColor="background1"/>
                          <w:sz w:val="24"/>
                        </w:rPr>
                      </w:pPr>
                      <w:r w:rsidRPr="00692E1A">
                        <w:rPr>
                          <w:b/>
                          <w:color w:val="FFFFFF" w:themeColor="background1"/>
                          <w:sz w:val="24"/>
                        </w:rPr>
                        <w:t>A</w:t>
                      </w:r>
                    </w:p>
                  </w:txbxContent>
                </v:textbox>
              </v:shape>
            </w:pict>
          </mc:Fallback>
        </mc:AlternateContent>
      </w:r>
      <w:r w:rsidR="00DF6808">
        <w:t>works</w:t>
      </w:r>
      <w:r>
        <w:t xml:space="preserve"> </w:t>
      </w:r>
      <w:r w:rsidR="003906D5">
        <w:rPr>
          <w:noProof/>
        </w:rPr>
        <mc:AlternateContent>
          <mc:Choice Requires="wpg">
            <w:drawing>
              <wp:anchor distT="0" distB="0" distL="114300" distR="114300" simplePos="0" relativeHeight="251667456" behindDoc="0" locked="0" layoutInCell="1" allowOverlap="1" wp14:anchorId="24EB4B58" wp14:editId="3F499CFC">
                <wp:simplePos x="0" y="0"/>
                <wp:positionH relativeFrom="column">
                  <wp:posOffset>3544214</wp:posOffset>
                </wp:positionH>
                <wp:positionV relativeFrom="paragraph">
                  <wp:posOffset>0</wp:posOffset>
                </wp:positionV>
                <wp:extent cx="3365500" cy="6553276"/>
                <wp:effectExtent l="0" t="0" r="6350" b="0"/>
                <wp:wrapSquare wrapText="bothSides"/>
                <wp:docPr id="29" name="Group 29"/>
                <wp:cNvGraphicFramePr/>
                <a:graphic xmlns:a="http://schemas.openxmlformats.org/drawingml/2006/main">
                  <a:graphicData uri="http://schemas.microsoft.com/office/word/2010/wordprocessingGroup">
                    <wpg:wgp>
                      <wpg:cNvGrpSpPr/>
                      <wpg:grpSpPr>
                        <a:xfrm>
                          <a:off x="0" y="0"/>
                          <a:ext cx="3365500" cy="6553276"/>
                          <a:chOff x="0" y="0"/>
                          <a:chExt cx="3365500" cy="6553276"/>
                        </a:xfrm>
                      </wpg:grpSpPr>
                      <wpg:grpSp>
                        <wpg:cNvPr id="28" name="Group 28"/>
                        <wpg:cNvGrpSpPr/>
                        <wpg:grpSpPr>
                          <a:xfrm>
                            <a:off x="0" y="0"/>
                            <a:ext cx="3365500" cy="4362856"/>
                            <a:chOff x="0" y="0"/>
                            <a:chExt cx="3365500" cy="4362856"/>
                          </a:xfrm>
                        </wpg:grpSpPr>
                        <pic:pic xmlns:pic="http://schemas.openxmlformats.org/drawingml/2006/picture">
                          <pic:nvPicPr>
                            <pic:cNvPr id="15" name="Picture 15"/>
                            <pic:cNvPicPr>
                              <a:picLocks noChangeAspect="1"/>
                            </pic:cNvPicPr>
                          </pic:nvPicPr>
                          <pic:blipFill rotWithShape="1">
                            <a:blip r:embed="rId16" cstate="print">
                              <a:extLst>
                                <a:ext uri="{28A0092B-C50C-407E-A947-70E740481C1C}">
                                  <a14:useLocalDpi xmlns:a14="http://schemas.microsoft.com/office/drawing/2010/main" val="0"/>
                                </a:ext>
                              </a:extLst>
                            </a:blip>
                            <a:srcRect l="8280" t="8855" r="8699" b="9821"/>
                            <a:stretch/>
                          </pic:blipFill>
                          <pic:spPr bwMode="auto">
                            <a:xfrm>
                              <a:off x="0" y="0"/>
                              <a:ext cx="3357245" cy="2184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 name="Picture 16"/>
                            <pic:cNvPicPr>
                              <a:picLocks noChangeAspect="1"/>
                            </pic:cNvPicPr>
                          </pic:nvPicPr>
                          <pic:blipFill rotWithShape="1">
                            <a:blip r:embed="rId17" cstate="print">
                              <a:extLst>
                                <a:ext uri="{28A0092B-C50C-407E-A947-70E740481C1C}">
                                  <a14:useLocalDpi xmlns:a14="http://schemas.microsoft.com/office/drawing/2010/main" val="0"/>
                                </a:ext>
                              </a:extLst>
                            </a:blip>
                            <a:srcRect l="3724" t="10905" r="8765" b="3541"/>
                            <a:stretch/>
                          </pic:blipFill>
                          <pic:spPr bwMode="auto">
                            <a:xfrm>
                              <a:off x="0" y="2245766"/>
                              <a:ext cx="3365500" cy="2117090"/>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26" name="Picture 26"/>
                          <pic:cNvPicPr>
                            <a:picLocks noChangeAspect="1"/>
                          </pic:cNvPicPr>
                        </pic:nvPicPr>
                        <pic:blipFill rotWithShape="1">
                          <a:blip r:embed="rId18" cstate="print">
                            <a:extLst>
                              <a:ext uri="{28A0092B-C50C-407E-A947-70E740481C1C}">
                                <a14:useLocalDpi xmlns:a14="http://schemas.microsoft.com/office/drawing/2010/main" val="0"/>
                              </a:ext>
                            </a:extLst>
                          </a:blip>
                          <a:srcRect l="4408" t="4514" r="4178" b="2557"/>
                          <a:stretch/>
                        </pic:blipFill>
                        <pic:spPr bwMode="auto">
                          <a:xfrm>
                            <a:off x="0" y="4433011"/>
                            <a:ext cx="3365500" cy="212026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60481AA6" id="Group 29" o:spid="_x0000_s1026" style="position:absolute;margin-left:279.05pt;margin-top:0;width:265pt;height:516pt;z-index:251667456" coordsize="33655,65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">
                <v:group id="Group 28" o:spid="_x0000_s1027" style="position:absolute;width:33655;height:43628" coordsize="33655,436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8" type="#_x0000_t75" style="position:absolute;width:33572;height:21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8UdDAAAAA2wAAAA8AAABkcnMvZG93bnJldi54bWxET0uLwjAQvgv+hzCCN00VXNyuUURY6UXE&#10;B7vXoZk+sJl0k6j135sFwdt8fM9ZrDrTiBs5X1tWMBknIIhzq2suFZxP36M5CB+QNTaWScGDPKyW&#10;/d4CU23vfKDbMZQihrBPUUEVQptK6fOKDPqxbYkjV1hnMEToSqkd3mO4aeQ0ST6kwZpjQ4UtbSrK&#10;L8erUXCpfz//MjNZtz9Uus1+uyuyYqfUcNCtv0AE6sJb/HJnOs6fwf8v8QC5fA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DxR0MAAAADbAAAADwAAAAAAAAAAAAAAAACfAgAA&#10;ZHJzL2Rvd25yZXYueG1sUEsFBgAAAAAEAAQA9wAAAIwDAAAAAA==&#10;">
                    <v:imagedata r:id="rId19" o:title="" croptop="5803f" cropbottom="6436f" cropleft="5426f" cropright="5701f"/>
                    <v:path arrowok="t"/>
                  </v:shape>
                  <v:shape id="Picture 16" o:spid="_x0000_s1029" type="#_x0000_t75" style="position:absolute;top:22457;width:33655;height:211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WRVC/AAAA2wAAAA8AAABkcnMvZG93bnJldi54bWxEj80KwjAQhO+C7xBW8CKa2oNKNYoIQgVB&#10;/LsvzdoWm01pota3N4LgbZeZnW92sWpNJZ7UuNKygvEoAkGcWV1yruBy3g5nIJxH1lhZJgVvcrBa&#10;djsLTLR98ZGeJ5+LEMIuQQWF93UipcsKMuhGtiYO2s02Bn1Ym1zqBl8h3FQyjqKJNFhyIBRY06ag&#10;7H56mMDNyjQ+DPhhU57O9jtrrodNrFS/167nIDy1/m/+Xac61J/A95cwgFx+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21kVQvwAAANsAAAAPAAAAAAAAAAAAAAAAAJ8CAABk&#10;cnMvZG93bnJldi54bWxQSwUGAAAAAAQABAD3AAAAiwMAAAAA&#10;">
                    <v:imagedata r:id="rId20" o:title="" croptop="7147f" cropbottom="2321f" cropleft="2441f" cropright="5744f"/>
                    <v:path arrowok="t"/>
                  </v:shape>
                </v:group>
                <v:shape id="Picture 26" o:spid="_x0000_s1030" type="#_x0000_t75" style="position:absolute;top:44330;width:33655;height:212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YbfBAAAA2wAAAA8AAABkcnMvZG93bnJldi54bWxEj92KwjAUhO+FfYdwFrzT1B9ktxplWSh4&#10;t1p9gENybIrNSWlSrW+/EQQvh5n5htnsBteIG3Wh9qxgNs1AEGtvaq4UnE/F5AtEiMgGG8+k4EEB&#10;dtuP0QZz4+98pFsZK5EgHHJUYGNscymDtuQwTH1LnLyL7xzGJLtKmg7vCe4aOc+ylXRYc1qw2NKv&#10;JX0te6dg/20XsvCHsnj86dbGrF/qpldq/Dn8rEFEGuI7/GrvjYL5Cp5f0g+Q2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FYbfBAAAA2wAAAA8AAAAAAAAAAAAAAAAAnwIA&#10;AGRycy9kb3ducmV2LnhtbFBLBQYAAAAABAAEAPcAAACNAwAAAAA=&#10;">
                  <v:imagedata r:id="rId21" o:title="" croptop="2958f" cropbottom="1676f" cropleft="2889f" cropright="2738f"/>
                  <v:path arrowok="t"/>
                </v:shape>
                <w10:wrap type="square"/>
              </v:group>
            </w:pict>
          </mc:Fallback>
        </mc:AlternateContent>
      </w:r>
      <w:r>
        <w:t>with</w:t>
      </w:r>
      <w:r w:rsidRPr="00DA7D24">
        <w:t xml:space="preserve"> off-the-shelf per</w:t>
      </w:r>
      <w:r w:rsidR="00DF6808">
        <w:t xml:space="preserve">manent magnets, providing </w:t>
      </w:r>
      <w:r w:rsidRPr="00DA7D24">
        <w:t>easy adaptat</w:t>
      </w:r>
      <w:r w:rsidR="00DF6808">
        <w:t>ion to devices or applications</w:t>
      </w:r>
      <w:r w:rsidRPr="00DA7D24">
        <w:t>.</w:t>
      </w:r>
    </w:p>
    <w:p w14:paraId="23F184C7" w14:textId="28E649A4" w:rsidR="00DA7D24" w:rsidRDefault="00692E1A" w:rsidP="00626E3D">
      <w:pPr>
        <w:ind w:firstLine="360"/>
      </w:pPr>
      <w:r>
        <w:rPr>
          <w:noProof/>
        </w:rPr>
        <mc:AlternateContent>
          <mc:Choice Requires="wps">
            <w:drawing>
              <wp:anchor distT="45720" distB="45720" distL="114300" distR="114300" simplePos="0" relativeHeight="251673600" behindDoc="0" locked="0" layoutInCell="1" allowOverlap="1" wp14:anchorId="65F42A28" wp14:editId="5062BD96">
                <wp:simplePos x="0" y="0"/>
                <wp:positionH relativeFrom="column">
                  <wp:posOffset>3544570</wp:posOffset>
                </wp:positionH>
                <wp:positionV relativeFrom="paragraph">
                  <wp:posOffset>1953640</wp:posOffset>
                </wp:positionV>
                <wp:extent cx="297739" cy="1404620"/>
                <wp:effectExtent l="0" t="0" r="26670" b="1016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739" cy="1404620"/>
                        </a:xfrm>
                        <a:prstGeom prst="rect">
                          <a:avLst/>
                        </a:prstGeom>
                        <a:ln>
                          <a:solidFill>
                            <a:schemeClr val="tx1"/>
                          </a:solidFill>
                          <a:headEnd/>
                          <a:tailEnd/>
                        </a:ln>
                      </wps:spPr>
                      <wps:style>
                        <a:lnRef idx="3">
                          <a:schemeClr val="lt1"/>
                        </a:lnRef>
                        <a:fillRef idx="1">
                          <a:schemeClr val="dk1"/>
                        </a:fillRef>
                        <a:effectRef idx="1">
                          <a:schemeClr val="dk1"/>
                        </a:effectRef>
                        <a:fontRef idx="minor">
                          <a:schemeClr val="lt1"/>
                        </a:fontRef>
                      </wps:style>
                      <wps:txbx>
                        <w:txbxContent>
                          <w:p w14:paraId="34D2DF4C" w14:textId="3706C490" w:rsidR="00692E1A" w:rsidRPr="00692E1A" w:rsidRDefault="00692E1A" w:rsidP="00692E1A">
                            <w:pPr>
                              <w:shd w:val="clear" w:color="auto" w:fill="000000" w:themeFill="text1"/>
                              <w:rPr>
                                <w:b/>
                                <w:color w:val="FFFFFF" w:themeColor="background1"/>
                                <w:sz w:val="24"/>
                              </w:rPr>
                            </w:pPr>
                            <w:r>
                              <w:rPr>
                                <w:b/>
                                <w:color w:val="FFFFFF" w:themeColor="background1"/>
                                <w:sz w:val="24"/>
                              </w:rP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F42A28" id="_x0000_s1028" type="#_x0000_t202" style="position:absolute;left:0;text-align:left;margin-left:279.1pt;margin-top:153.85pt;width:23.45pt;height:110.6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" fillcolor="black [3200]" strokecolor="black [3213]" strokeweight="1.5pt">
                <v:textbox style="mso-fit-shape-to-text:t">
                  <w:txbxContent>
                    <w:p w14:paraId="34D2DF4C" w14:textId="3706C490" w:rsidR="00692E1A" w:rsidRPr="00692E1A" w:rsidRDefault="00692E1A" w:rsidP="00692E1A">
                      <w:pPr>
                        <w:shd w:val="clear" w:color="auto" w:fill="000000" w:themeFill="text1"/>
                        <w:rPr>
                          <w:b/>
                          <w:color w:val="FFFFFF" w:themeColor="background1"/>
                          <w:sz w:val="24"/>
                        </w:rPr>
                      </w:pPr>
                      <w:r>
                        <w:rPr>
                          <w:b/>
                          <w:color w:val="FFFFFF" w:themeColor="background1"/>
                          <w:sz w:val="24"/>
                        </w:rPr>
                        <w:t>B</w:t>
                      </w:r>
                    </w:p>
                  </w:txbxContent>
                </v:textbox>
              </v:shape>
            </w:pict>
          </mc:Fallback>
        </mc:AlternateContent>
      </w:r>
      <w:r w:rsidR="00E25DDE" w:rsidRPr="00C62ADB">
        <w:t>Throughout the development of our system, our team encountered some limitations which had an effe</w:t>
      </w:r>
      <w:r w:rsidR="00DF6808">
        <w:t>ct on the results presented</w:t>
      </w:r>
      <w:r w:rsidR="00E25DDE" w:rsidRPr="00C62ADB">
        <w:t>.</w:t>
      </w:r>
      <w:r w:rsidR="00D4688D">
        <w:rPr>
          <w:b/>
        </w:rPr>
        <w:t xml:space="preserve"> </w:t>
      </w:r>
      <w:r w:rsidR="00D4688D">
        <w:t>First, the system and methodology must be refined to account for rotations of the permanent magnet.</w:t>
      </w:r>
      <w:r w:rsidR="005F76D7">
        <w:t xml:space="preserve"> This may require the integration of rotation calculations as described by Chen </w:t>
      </w:r>
      <w:r w:rsidR="005F76D7" w:rsidRPr="00CC1878">
        <w:rPr>
          <w:i/>
        </w:rPr>
        <w:t>et al.</w:t>
      </w:r>
      <w:r w:rsidR="005F76D7">
        <w:t xml:space="preserve"> [5].</w:t>
      </w:r>
      <w:r w:rsidR="00D4688D">
        <w:t xml:space="preserve"> Second, the full 3D tracking range of the sensor array must be studied</w:t>
      </w:r>
      <w:r w:rsidR="00B8412F">
        <w:t xml:space="preserve"> thoroughly</w:t>
      </w:r>
      <w:r w:rsidR="00D4688D">
        <w:t>. Initial results in 2D and 3D tracking revealed areas and volumes where position accuracy is inconsistent w</w:t>
      </w:r>
      <w:r w:rsidR="0070232B">
        <w:t>ith the results presented here.</w:t>
      </w:r>
      <w:r w:rsidR="00B8412F">
        <w:t xml:space="preserve"> Understanding range limitations may require automated, accurate testing equipment. CNC systems can be programmed to pursue a path and, therefore, perform an extensive position accuracy test and identify range limits. The same level of automation can be used to more objectively determine the system’s performance during motion tracking.</w:t>
      </w:r>
    </w:p>
    <w:p w14:paraId="7693A922" w14:textId="030DC351" w:rsidR="00626E3D" w:rsidRPr="00561E88" w:rsidRDefault="00626E3D" w:rsidP="00F92AE1">
      <w:pPr>
        <w:ind w:firstLine="360"/>
      </w:pPr>
      <w:r>
        <w:t xml:space="preserve">Future work </w:t>
      </w:r>
      <w:r w:rsidR="00DF6808">
        <w:t>will focus on</w:t>
      </w:r>
      <w:r>
        <w:t xml:space="preserve"> </w:t>
      </w:r>
      <w:r w:rsidR="00561E88">
        <w:t xml:space="preserve">improving data collection and position calculation algorithms. </w:t>
      </w:r>
      <w:r w:rsidR="00AF3E15">
        <w:t xml:space="preserve">Continued </w:t>
      </w:r>
      <w:r w:rsidR="00561E88">
        <w:t>development</w:t>
      </w:r>
      <w:r w:rsidR="00AF3E15">
        <w:t xml:space="preserve"> will include</w:t>
      </w:r>
      <w:r w:rsidR="00561E88">
        <w:t xml:space="preserve"> automated mechanisms to evaluate system performance</w:t>
      </w:r>
      <w:r w:rsidR="00AF3E15">
        <w:t xml:space="preserve"> and hardware improvements to</w:t>
      </w:r>
      <w:r w:rsidR="00F92AE1">
        <w:t xml:space="preserve"> </w:t>
      </w:r>
      <w:r w:rsidR="00561E88">
        <w:t>reduc</w:t>
      </w:r>
      <w:r w:rsidR="00AF3E15">
        <w:t>e</w:t>
      </w:r>
      <w:r w:rsidR="00561E88">
        <w:t xml:space="preserve"> system footprint by implementing micro-computers like the </w:t>
      </w:r>
      <w:r w:rsidR="00561E88" w:rsidRPr="00561E88">
        <w:rPr>
          <w:i/>
        </w:rPr>
        <w:t>Raspberry Pi 3</w:t>
      </w:r>
      <w:r w:rsidR="00561E88">
        <w:t>.</w:t>
      </w:r>
    </w:p>
    <w:p w14:paraId="47581817" w14:textId="0EAFC4B5" w:rsidR="004A3FE8" w:rsidRPr="00C62ADB" w:rsidRDefault="004A3FE8" w:rsidP="008E446C"/>
    <w:p w14:paraId="02187A9A" w14:textId="369F7E7B" w:rsidR="008B61D2" w:rsidRPr="00FE0C54" w:rsidRDefault="008B61D2" w:rsidP="008E446C">
      <w:pPr>
        <w:pStyle w:val="ReferencesClauseTitle"/>
        <w:spacing w:before="0"/>
      </w:pPr>
      <w:r w:rsidRPr="00FE0C54">
        <w:t>References</w:t>
      </w:r>
    </w:p>
    <w:p w14:paraId="4FEF25E4" w14:textId="35AF231A" w:rsidR="00C62ADB" w:rsidRDefault="00C62ADB" w:rsidP="008E446C">
      <w:pPr>
        <w:pStyle w:val="NoSpacing"/>
        <w:ind w:firstLine="0"/>
        <w:rPr>
          <w:sz w:val="20"/>
          <w:szCs w:val="20"/>
        </w:rPr>
      </w:pPr>
    </w:p>
    <w:p w14:paraId="002428C4" w14:textId="0A613357" w:rsidR="004E5D04" w:rsidRPr="003D219A" w:rsidRDefault="004E5D04" w:rsidP="003D219A">
      <w:pPr>
        <w:pStyle w:val="NoSpacing"/>
        <w:ind w:firstLine="0"/>
        <w:jc w:val="left"/>
        <w:rPr>
          <w:szCs w:val="20"/>
        </w:rPr>
      </w:pPr>
      <w:r w:rsidRPr="003D219A">
        <w:rPr>
          <w:szCs w:val="20"/>
        </w:rPr>
        <w:t>[1] Han, X., Seki, H., Kamiya, Y., and Hikizu, M. “Wearable handwriting input device using magnetic field Geomagnetism cancellation in position calculation.”</w:t>
      </w:r>
      <w:r w:rsidRPr="003D219A">
        <w:rPr>
          <w:i/>
          <w:szCs w:val="20"/>
        </w:rPr>
        <w:t xml:space="preserve"> Precision Engineering</w:t>
      </w:r>
      <w:r w:rsidRPr="003D219A">
        <w:rPr>
          <w:szCs w:val="20"/>
        </w:rPr>
        <w:t xml:space="preserve"> Vol. 33 Issue 1 (2009), pp: 37-43. DOI 10.1016/j.precisioneng.2008.03.008.</w:t>
      </w:r>
    </w:p>
    <w:p w14:paraId="063CA36F" w14:textId="69E2ED8D" w:rsidR="004E5D04" w:rsidRPr="003D219A" w:rsidRDefault="004E5D04" w:rsidP="003D219A">
      <w:pPr>
        <w:pStyle w:val="NoSpacing"/>
        <w:jc w:val="left"/>
        <w:rPr>
          <w:szCs w:val="20"/>
        </w:rPr>
      </w:pPr>
    </w:p>
    <w:p w14:paraId="5F5686C8" w14:textId="081A16F8" w:rsidR="004E5D04" w:rsidRPr="003D219A" w:rsidRDefault="00692E1A" w:rsidP="003D219A">
      <w:pPr>
        <w:jc w:val="left"/>
        <w:rPr>
          <w:sz w:val="18"/>
        </w:rPr>
      </w:pPr>
      <w:r>
        <w:rPr>
          <w:noProof/>
        </w:rPr>
        <mc:AlternateContent>
          <mc:Choice Requires="wps">
            <w:drawing>
              <wp:anchor distT="45720" distB="45720" distL="114300" distR="114300" simplePos="0" relativeHeight="251675648" behindDoc="0" locked="0" layoutInCell="1" allowOverlap="1" wp14:anchorId="36E3E719" wp14:editId="28E00EBA">
                <wp:simplePos x="0" y="0"/>
                <wp:positionH relativeFrom="column">
                  <wp:posOffset>3545782</wp:posOffset>
                </wp:positionH>
                <wp:positionV relativeFrom="paragraph">
                  <wp:posOffset>124221</wp:posOffset>
                </wp:positionV>
                <wp:extent cx="297739" cy="1404620"/>
                <wp:effectExtent l="0" t="0" r="26670" b="1016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739" cy="1404620"/>
                        </a:xfrm>
                        <a:prstGeom prst="rect">
                          <a:avLst/>
                        </a:prstGeom>
                        <a:ln>
                          <a:solidFill>
                            <a:schemeClr val="tx1"/>
                          </a:solidFill>
                          <a:headEnd/>
                          <a:tailEnd/>
                        </a:ln>
                      </wps:spPr>
                      <wps:style>
                        <a:lnRef idx="3">
                          <a:schemeClr val="lt1"/>
                        </a:lnRef>
                        <a:fillRef idx="1">
                          <a:schemeClr val="dk1"/>
                        </a:fillRef>
                        <a:effectRef idx="1">
                          <a:schemeClr val="dk1"/>
                        </a:effectRef>
                        <a:fontRef idx="minor">
                          <a:schemeClr val="lt1"/>
                        </a:fontRef>
                      </wps:style>
                      <wps:txbx>
                        <w:txbxContent>
                          <w:p w14:paraId="55BDBF04" w14:textId="45DA049E" w:rsidR="00692E1A" w:rsidRPr="00692E1A" w:rsidRDefault="00692E1A" w:rsidP="00692E1A">
                            <w:pPr>
                              <w:shd w:val="clear" w:color="auto" w:fill="000000" w:themeFill="text1"/>
                              <w:rPr>
                                <w:b/>
                                <w:color w:val="FFFFFF" w:themeColor="background1"/>
                                <w:sz w:val="24"/>
                              </w:rPr>
                            </w:pPr>
                            <w:r>
                              <w:rPr>
                                <w:b/>
                                <w:color w:val="FFFFFF" w:themeColor="background1"/>
                                <w:sz w:val="24"/>
                              </w:rPr>
                              <w:t>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E3E719" id="_x0000_s1029" type="#_x0000_t202" style="position:absolute;margin-left:279.2pt;margin-top:9.8pt;width:23.45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" fillcolor="black [3200]" strokecolor="black [3213]" strokeweight="1.5pt">
                <v:textbox style="mso-fit-shape-to-text:t">
                  <w:txbxContent>
                    <w:p w14:paraId="55BDBF04" w14:textId="45DA049E" w:rsidR="00692E1A" w:rsidRPr="00692E1A" w:rsidRDefault="00692E1A" w:rsidP="00692E1A">
                      <w:pPr>
                        <w:shd w:val="clear" w:color="auto" w:fill="000000" w:themeFill="text1"/>
                        <w:rPr>
                          <w:b/>
                          <w:color w:val="FFFFFF" w:themeColor="background1"/>
                          <w:sz w:val="24"/>
                        </w:rPr>
                      </w:pPr>
                      <w:r>
                        <w:rPr>
                          <w:b/>
                          <w:color w:val="FFFFFF" w:themeColor="background1"/>
                          <w:sz w:val="24"/>
                        </w:rPr>
                        <w:t>C</w:t>
                      </w:r>
                    </w:p>
                  </w:txbxContent>
                </v:textbox>
              </v:shape>
            </w:pict>
          </mc:Fallback>
        </mc:AlternateContent>
      </w:r>
      <w:r w:rsidR="004E5D04" w:rsidRPr="003D219A">
        <w:rPr>
          <w:sz w:val="18"/>
        </w:rPr>
        <w:t xml:space="preserve">[2] Han, X., Seki, H., Kamiya, Y., and Hikizu, M. “Wearable handwriting input device using magnetic field 2nd report: Influence of misalignment of magnet and writing plane.” </w:t>
      </w:r>
      <w:r w:rsidR="004E5D04" w:rsidRPr="003D219A">
        <w:rPr>
          <w:i/>
          <w:sz w:val="18"/>
        </w:rPr>
        <w:t>Precision Engineering</w:t>
      </w:r>
      <w:r w:rsidR="004E5D04" w:rsidRPr="003D219A">
        <w:rPr>
          <w:sz w:val="18"/>
        </w:rPr>
        <w:t xml:space="preserve"> Vol. 34 Issue 3 (2010), pp: 425-430.  DOI 10.1016/j.precisioneng.2009.12.005</w:t>
      </w:r>
    </w:p>
    <w:p w14:paraId="157D81EA" w14:textId="5A47D2F9" w:rsidR="004E5D04" w:rsidRPr="003D219A" w:rsidRDefault="004E5D04" w:rsidP="003D219A">
      <w:pPr>
        <w:jc w:val="left"/>
        <w:rPr>
          <w:sz w:val="18"/>
        </w:rPr>
      </w:pPr>
    </w:p>
    <w:p w14:paraId="0AED9B58" w14:textId="335FD2C5" w:rsidR="004E5D04" w:rsidRPr="003D219A" w:rsidRDefault="004E5D04" w:rsidP="003D219A">
      <w:pPr>
        <w:jc w:val="left"/>
        <w:rPr>
          <w:sz w:val="18"/>
        </w:rPr>
      </w:pPr>
      <w:r w:rsidRPr="003D219A">
        <w:rPr>
          <w:sz w:val="18"/>
        </w:rPr>
        <w:t xml:space="preserve">[3] Raab, F., Blood, E., Steiner, T., and Jones, H. “Magnetic Position and Orientation Tracking System” </w:t>
      </w:r>
      <w:r w:rsidRPr="003D219A">
        <w:rPr>
          <w:i/>
          <w:sz w:val="18"/>
        </w:rPr>
        <w:t>IEEE Transactions on Aerospace and Electronic Systems</w:t>
      </w:r>
      <w:r w:rsidRPr="003D219A">
        <w:rPr>
          <w:sz w:val="18"/>
        </w:rPr>
        <w:t xml:space="preserve"> Vol. AES-15 No. 5 (1979), pp: 709-718</w:t>
      </w:r>
    </w:p>
    <w:p w14:paraId="586D2E53" w14:textId="511EA903" w:rsidR="004E5D04" w:rsidRPr="003D219A" w:rsidRDefault="003906D5" w:rsidP="003D219A">
      <w:pPr>
        <w:jc w:val="left"/>
        <w:rPr>
          <w:sz w:val="18"/>
        </w:rPr>
      </w:pPr>
      <w:r w:rsidRPr="003D219A">
        <w:rPr>
          <w:rFonts w:ascii="Arial" w:hAnsi="Arial" w:cs="Arial"/>
          <w:noProof/>
          <w:sz w:val="18"/>
        </w:rPr>
        <mc:AlternateContent>
          <mc:Choice Requires="wps">
            <w:drawing>
              <wp:anchor distT="45720" distB="45720" distL="114300" distR="114300" simplePos="0" relativeHeight="251669504" behindDoc="0" locked="0" layoutInCell="1" allowOverlap="1" wp14:anchorId="1BE72CB2" wp14:editId="670D1780">
                <wp:simplePos x="0" y="0"/>
                <wp:positionH relativeFrom="column">
                  <wp:posOffset>3469640</wp:posOffset>
                </wp:positionH>
                <wp:positionV relativeFrom="page">
                  <wp:posOffset>7539355</wp:posOffset>
                </wp:positionV>
                <wp:extent cx="3505200" cy="1019810"/>
                <wp:effectExtent l="0" t="0" r="0" b="698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0" cy="1019810"/>
                        </a:xfrm>
                        <a:prstGeom prst="rect">
                          <a:avLst/>
                        </a:prstGeom>
                        <a:solidFill>
                          <a:srgbClr val="FFFFFF"/>
                        </a:solidFill>
                        <a:ln w="9525">
                          <a:noFill/>
                          <a:miter lim="800000"/>
                          <a:headEnd/>
                          <a:tailEnd/>
                        </a:ln>
                      </wps:spPr>
                      <wps:txbx>
                        <w:txbxContent>
                          <w:p w14:paraId="3DE8B5AA" w14:textId="02C3FD8C" w:rsidR="003906D5" w:rsidRPr="00E35E85" w:rsidRDefault="003906D5" w:rsidP="003906D5">
                            <w:pPr>
                              <w:rPr>
                                <w:i/>
                                <w:sz w:val="18"/>
                              </w:rPr>
                            </w:pPr>
                            <w:r w:rsidRPr="00E35E85">
                              <w:rPr>
                                <w:i/>
                                <w:sz w:val="18"/>
                              </w:rPr>
                              <w:t>F</w:t>
                            </w:r>
                            <w:r>
                              <w:rPr>
                                <w:i/>
                                <w:sz w:val="18"/>
                              </w:rPr>
                              <w:t>igure 2</w:t>
                            </w:r>
                            <w:r w:rsidRPr="00E35E85">
                              <w:rPr>
                                <w:i/>
                                <w:sz w:val="18"/>
                              </w:rPr>
                              <w:t xml:space="preserve">: </w:t>
                            </w:r>
                            <w:r>
                              <w:rPr>
                                <w:i/>
                                <w:sz w:val="18"/>
                              </w:rPr>
                              <w:t xml:space="preserve">Motion Tracking. </w:t>
                            </w:r>
                            <w:r w:rsidR="006A525D">
                              <w:rPr>
                                <w:i/>
                                <w:sz w:val="18"/>
                              </w:rPr>
                              <w:t xml:space="preserve">(A) </w:t>
                            </w:r>
                            <w:r>
                              <w:rPr>
                                <w:i/>
                                <w:sz w:val="18"/>
                              </w:rPr>
                              <w:t>3D-prin</w:t>
                            </w:r>
                            <w:r w:rsidR="006A525D">
                              <w:rPr>
                                <w:i/>
                                <w:sz w:val="18"/>
                              </w:rPr>
                              <w:t>ted track with permanent magnet. (B) T</w:t>
                            </w:r>
                            <w:r>
                              <w:rPr>
                                <w:i/>
                                <w:sz w:val="18"/>
                              </w:rPr>
                              <w:t>racking results for a single tr</w:t>
                            </w:r>
                            <w:r w:rsidR="006A525D">
                              <w:rPr>
                                <w:i/>
                                <w:sz w:val="18"/>
                              </w:rPr>
                              <w:t>ial in isometric projection. (C) T</w:t>
                            </w:r>
                            <w:r>
                              <w:rPr>
                                <w:i/>
                                <w:sz w:val="18"/>
                              </w:rPr>
                              <w:t>op-view of the same results. A color gradient depict</w:t>
                            </w:r>
                            <w:r w:rsidR="006A525D">
                              <w:rPr>
                                <w:i/>
                                <w:sz w:val="18"/>
                              </w:rPr>
                              <w:t>s</w:t>
                            </w:r>
                            <w:r>
                              <w:rPr>
                                <w:i/>
                                <w:sz w:val="18"/>
                              </w:rPr>
                              <w:t xml:space="preserve"> z-position of the magnet. Grid dimensions and reference size of the magnet were included for reference.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E72CB2" id="_x0000_s1030" type="#_x0000_t202" style="position:absolute;margin-left:273.2pt;margin-top:593.65pt;width:276pt;height:80.3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" stroked="f">
                <v:textbox style="mso-fit-shape-to-text:t">
                  <w:txbxContent>
                    <w:p w14:paraId="3DE8B5AA" w14:textId="02C3FD8C" w:rsidR="003906D5" w:rsidRPr="00E35E85" w:rsidRDefault="003906D5" w:rsidP="003906D5">
                      <w:pPr>
                        <w:rPr>
                          <w:i/>
                          <w:sz w:val="18"/>
                        </w:rPr>
                      </w:pPr>
                      <w:r w:rsidRPr="00E35E85">
                        <w:rPr>
                          <w:i/>
                          <w:sz w:val="18"/>
                        </w:rPr>
                        <w:t>F</w:t>
                      </w:r>
                      <w:r>
                        <w:rPr>
                          <w:i/>
                          <w:sz w:val="18"/>
                        </w:rPr>
                        <w:t>igure 2</w:t>
                      </w:r>
                      <w:r w:rsidRPr="00E35E85">
                        <w:rPr>
                          <w:i/>
                          <w:sz w:val="18"/>
                        </w:rPr>
                        <w:t xml:space="preserve">: </w:t>
                      </w:r>
                      <w:r>
                        <w:rPr>
                          <w:i/>
                          <w:sz w:val="18"/>
                        </w:rPr>
                        <w:t xml:space="preserve">Motion Tracking. </w:t>
                      </w:r>
                      <w:r w:rsidR="006A525D">
                        <w:rPr>
                          <w:i/>
                          <w:sz w:val="18"/>
                        </w:rPr>
                        <w:t xml:space="preserve">(A) </w:t>
                      </w:r>
                      <w:r>
                        <w:rPr>
                          <w:i/>
                          <w:sz w:val="18"/>
                        </w:rPr>
                        <w:t>3D-prin</w:t>
                      </w:r>
                      <w:r w:rsidR="006A525D">
                        <w:rPr>
                          <w:i/>
                          <w:sz w:val="18"/>
                        </w:rPr>
                        <w:t>ted track with permanent magnet. (B) T</w:t>
                      </w:r>
                      <w:r>
                        <w:rPr>
                          <w:i/>
                          <w:sz w:val="18"/>
                        </w:rPr>
                        <w:t>racking results for a single tr</w:t>
                      </w:r>
                      <w:r w:rsidR="006A525D">
                        <w:rPr>
                          <w:i/>
                          <w:sz w:val="18"/>
                        </w:rPr>
                        <w:t>ial in isometric projection. (C) T</w:t>
                      </w:r>
                      <w:r>
                        <w:rPr>
                          <w:i/>
                          <w:sz w:val="18"/>
                        </w:rPr>
                        <w:t>op-view of the same results. A color gradient depict</w:t>
                      </w:r>
                      <w:r w:rsidR="006A525D">
                        <w:rPr>
                          <w:i/>
                          <w:sz w:val="18"/>
                        </w:rPr>
                        <w:t>s</w:t>
                      </w:r>
                      <w:r>
                        <w:rPr>
                          <w:i/>
                          <w:sz w:val="18"/>
                        </w:rPr>
                        <w:t xml:space="preserve"> z-position of the magnet. Grid dimensions and reference size of the magnet were included for reference.</w:t>
                      </w:r>
                    </w:p>
                  </w:txbxContent>
                </v:textbox>
                <w10:wrap type="square" anchory="page"/>
              </v:shape>
            </w:pict>
          </mc:Fallback>
        </mc:AlternateContent>
      </w:r>
    </w:p>
    <w:p w14:paraId="6F96F832" w14:textId="415C3413" w:rsidR="004E5D04" w:rsidRPr="003D219A" w:rsidRDefault="004E5D04" w:rsidP="003D219A">
      <w:pPr>
        <w:jc w:val="left"/>
        <w:rPr>
          <w:sz w:val="18"/>
        </w:rPr>
      </w:pPr>
      <w:r w:rsidRPr="003D219A">
        <w:rPr>
          <w:sz w:val="18"/>
        </w:rPr>
        <w:t xml:space="preserve">[4] Moeslund, T., and Granum, E. “A Survey of Computer Vision-Based Human Motion Capture.” </w:t>
      </w:r>
      <w:r w:rsidRPr="003D219A">
        <w:rPr>
          <w:i/>
          <w:sz w:val="18"/>
        </w:rPr>
        <w:t xml:space="preserve">Computer Vision and Image Understanding </w:t>
      </w:r>
      <w:r w:rsidRPr="003D219A">
        <w:rPr>
          <w:sz w:val="18"/>
        </w:rPr>
        <w:t>Vol. 81, Issue 3 (2001), pp: 231-268. DOI 10.1006/cviu.2000.0897</w:t>
      </w:r>
    </w:p>
    <w:p w14:paraId="0DBC9266" w14:textId="4F3B5BAC" w:rsidR="004E5D04" w:rsidRPr="003D219A" w:rsidRDefault="004E5D04" w:rsidP="003D219A">
      <w:pPr>
        <w:jc w:val="left"/>
        <w:rPr>
          <w:sz w:val="18"/>
        </w:rPr>
      </w:pPr>
    </w:p>
    <w:p w14:paraId="16490CD4" w14:textId="06EDAA4C" w:rsidR="004E5D04" w:rsidRPr="003D219A" w:rsidRDefault="004E5D04" w:rsidP="003D219A">
      <w:pPr>
        <w:jc w:val="left"/>
        <w:rPr>
          <w:color w:val="000000"/>
          <w:sz w:val="18"/>
          <w:shd w:val="clear" w:color="auto" w:fill="FFFFFF"/>
        </w:rPr>
      </w:pPr>
      <w:r w:rsidRPr="003D219A">
        <w:rPr>
          <w:sz w:val="18"/>
        </w:rPr>
        <w:t xml:space="preserve">[5] Chen, K., Lyons, K., White, S., and Patel, S. “uTrack: 3D Input Using Two Magnetic Sensors” In </w:t>
      </w:r>
      <w:r w:rsidRPr="003D219A">
        <w:rPr>
          <w:i/>
          <w:sz w:val="18"/>
        </w:rPr>
        <w:t>Proceedings of the 26</w:t>
      </w:r>
      <w:r w:rsidRPr="003D219A">
        <w:rPr>
          <w:i/>
          <w:sz w:val="18"/>
          <w:vertAlign w:val="superscript"/>
        </w:rPr>
        <w:t>th</w:t>
      </w:r>
      <w:r w:rsidRPr="003D219A">
        <w:rPr>
          <w:i/>
          <w:sz w:val="18"/>
        </w:rPr>
        <w:t xml:space="preserve"> Annual ACM Symposium on User Interface Software and Technology (UIST 2013). </w:t>
      </w:r>
      <w:r w:rsidRPr="003D219A">
        <w:rPr>
          <w:sz w:val="18"/>
        </w:rPr>
        <w:t>pp: 237-244. St. Andrews, UK, October 8</w:t>
      </w:r>
      <w:r w:rsidRPr="003D219A">
        <w:rPr>
          <w:sz w:val="18"/>
          <w:vertAlign w:val="superscript"/>
        </w:rPr>
        <w:t>th</w:t>
      </w:r>
      <w:r w:rsidRPr="003D219A">
        <w:rPr>
          <w:sz w:val="18"/>
        </w:rPr>
        <w:t>-11</w:t>
      </w:r>
      <w:r w:rsidRPr="003D219A">
        <w:rPr>
          <w:sz w:val="18"/>
          <w:vertAlign w:val="superscript"/>
        </w:rPr>
        <w:t>th</w:t>
      </w:r>
      <w:r w:rsidRPr="003D219A">
        <w:rPr>
          <w:sz w:val="18"/>
        </w:rPr>
        <w:t xml:space="preserve">, 2013. DOI </w:t>
      </w:r>
      <w:r w:rsidRPr="003D219A">
        <w:rPr>
          <w:color w:val="000000"/>
          <w:sz w:val="18"/>
          <w:shd w:val="clear" w:color="auto" w:fill="FFFFFF"/>
        </w:rPr>
        <w:t>10.1145/2501988.2502035</w:t>
      </w:r>
    </w:p>
    <w:p w14:paraId="0B7DD638" w14:textId="2B2F500C" w:rsidR="004E5D04" w:rsidRPr="003D219A" w:rsidRDefault="004E5D04" w:rsidP="003D219A">
      <w:pPr>
        <w:jc w:val="left"/>
        <w:rPr>
          <w:color w:val="000000"/>
          <w:sz w:val="18"/>
          <w:shd w:val="clear" w:color="auto" w:fill="FFFFFF"/>
        </w:rPr>
      </w:pPr>
    </w:p>
    <w:p w14:paraId="758FD478" w14:textId="7981CE6C" w:rsidR="004E5D04" w:rsidRPr="003D219A" w:rsidRDefault="004E5D04" w:rsidP="003D219A">
      <w:pPr>
        <w:jc w:val="left"/>
        <w:rPr>
          <w:sz w:val="18"/>
          <w:shd w:val="clear" w:color="auto" w:fill="FFFFFF"/>
        </w:rPr>
      </w:pPr>
      <w:r w:rsidRPr="003D219A">
        <w:rPr>
          <w:sz w:val="18"/>
          <w:shd w:val="clear" w:color="auto" w:fill="FFFFFF"/>
        </w:rPr>
        <w:t xml:space="preserve">[6] Chen, K., Patel, S., and Keller, S. “Finexus: Tracking Precise Motions of Multiple Fingertips Using Magnetic Sensing” In </w:t>
      </w:r>
      <w:r w:rsidRPr="003D219A">
        <w:rPr>
          <w:i/>
          <w:sz w:val="18"/>
          <w:shd w:val="clear" w:color="auto" w:fill="FFFFFF"/>
        </w:rPr>
        <w:t xml:space="preserve">Proceedings of the 2016 CHI Conference on Human Factors in Computing Systems (CHI 2016), ACM. </w:t>
      </w:r>
      <w:r w:rsidRPr="003D219A">
        <w:rPr>
          <w:sz w:val="18"/>
          <w:shd w:val="clear" w:color="auto" w:fill="FFFFFF"/>
        </w:rPr>
        <w:t>pp: 1504-1514. San Jose, California, USA, May 7</w:t>
      </w:r>
      <w:r w:rsidRPr="003D219A">
        <w:rPr>
          <w:sz w:val="18"/>
          <w:shd w:val="clear" w:color="auto" w:fill="FFFFFF"/>
          <w:vertAlign w:val="superscript"/>
        </w:rPr>
        <w:t>th</w:t>
      </w:r>
      <w:r w:rsidRPr="003D219A">
        <w:rPr>
          <w:sz w:val="18"/>
          <w:shd w:val="clear" w:color="auto" w:fill="FFFFFF"/>
        </w:rPr>
        <w:t>-12</w:t>
      </w:r>
      <w:r w:rsidRPr="003D219A">
        <w:rPr>
          <w:sz w:val="18"/>
          <w:shd w:val="clear" w:color="auto" w:fill="FFFFFF"/>
          <w:vertAlign w:val="superscript"/>
        </w:rPr>
        <w:t>th</w:t>
      </w:r>
      <w:r w:rsidRPr="003D219A">
        <w:rPr>
          <w:sz w:val="18"/>
          <w:shd w:val="clear" w:color="auto" w:fill="FFFFFF"/>
        </w:rPr>
        <w:t>, 2016. DOI 10.1145/2858036.2858125</w:t>
      </w:r>
    </w:p>
    <w:p w14:paraId="29D6ED4A" w14:textId="52BB4939" w:rsidR="004E5D04" w:rsidRPr="003D219A" w:rsidRDefault="004E5D04" w:rsidP="003D219A">
      <w:pPr>
        <w:jc w:val="left"/>
        <w:rPr>
          <w:sz w:val="18"/>
          <w:shd w:val="clear" w:color="auto" w:fill="FFFFFF"/>
        </w:rPr>
      </w:pPr>
    </w:p>
    <w:p w14:paraId="355A06BA" w14:textId="586801B9" w:rsidR="004E5D04" w:rsidRPr="003D219A" w:rsidRDefault="004E5D04" w:rsidP="003D219A">
      <w:pPr>
        <w:jc w:val="left"/>
        <w:rPr>
          <w:sz w:val="18"/>
          <w:shd w:val="clear" w:color="auto" w:fill="FFFFFF"/>
        </w:rPr>
      </w:pPr>
      <w:r w:rsidRPr="003D219A">
        <w:rPr>
          <w:sz w:val="18"/>
          <w:shd w:val="clear" w:color="auto" w:fill="FFFFFF"/>
        </w:rPr>
        <w:t xml:space="preserve">[7] Yoon, S., Huo, K., and Ramani, K. “TMotion: Embedded 3D Mobile Input using Magnetic Sensing Technique” In </w:t>
      </w:r>
      <w:r w:rsidRPr="003D219A">
        <w:rPr>
          <w:i/>
          <w:sz w:val="18"/>
          <w:shd w:val="clear" w:color="auto" w:fill="FFFFFF"/>
        </w:rPr>
        <w:t xml:space="preserve">Proceedings of the Tenth International Conference on Tangible, Embedded, and Embodied Interaction (TEI 2016), ACM. </w:t>
      </w:r>
      <w:r w:rsidRPr="003D219A">
        <w:rPr>
          <w:sz w:val="18"/>
          <w:shd w:val="clear" w:color="auto" w:fill="FFFFFF"/>
        </w:rPr>
        <w:t>pp: 21-29. Eindhoven, Netherlands, February 14</w:t>
      </w:r>
      <w:r w:rsidRPr="003D219A">
        <w:rPr>
          <w:sz w:val="18"/>
          <w:shd w:val="clear" w:color="auto" w:fill="FFFFFF"/>
          <w:vertAlign w:val="superscript"/>
        </w:rPr>
        <w:t>th</w:t>
      </w:r>
      <w:r w:rsidRPr="003D219A">
        <w:rPr>
          <w:sz w:val="18"/>
          <w:shd w:val="clear" w:color="auto" w:fill="FFFFFF"/>
        </w:rPr>
        <w:t>-17</w:t>
      </w:r>
      <w:r w:rsidRPr="003D219A">
        <w:rPr>
          <w:sz w:val="18"/>
          <w:shd w:val="clear" w:color="auto" w:fill="FFFFFF"/>
          <w:vertAlign w:val="superscript"/>
        </w:rPr>
        <w:t>th</w:t>
      </w:r>
      <w:r w:rsidRPr="003D219A">
        <w:rPr>
          <w:sz w:val="18"/>
          <w:shd w:val="clear" w:color="auto" w:fill="FFFFFF"/>
        </w:rPr>
        <w:t>, 2016. DOI 10.1145/2839462.2839463</w:t>
      </w:r>
    </w:p>
    <w:p w14:paraId="59C0D50D" w14:textId="3941AA37" w:rsidR="004E5D04" w:rsidRPr="003D219A" w:rsidRDefault="004E5D04" w:rsidP="003D219A">
      <w:pPr>
        <w:jc w:val="left"/>
        <w:rPr>
          <w:sz w:val="18"/>
          <w:shd w:val="clear" w:color="auto" w:fill="FFFFFF"/>
        </w:rPr>
      </w:pPr>
    </w:p>
    <w:p w14:paraId="55BA3880" w14:textId="186E4CBE" w:rsidR="004E5D04" w:rsidRPr="003D219A" w:rsidRDefault="004E5D04" w:rsidP="003D219A">
      <w:pPr>
        <w:jc w:val="left"/>
        <w:rPr>
          <w:sz w:val="18"/>
          <w:shd w:val="clear" w:color="auto" w:fill="FFFFFF"/>
        </w:rPr>
      </w:pPr>
      <w:r w:rsidRPr="003D219A">
        <w:rPr>
          <w:sz w:val="18"/>
          <w:shd w:val="clear" w:color="auto" w:fill="FFFFFF"/>
        </w:rPr>
        <w:lastRenderedPageBreak/>
        <w:t xml:space="preserve">[8] Beasley, R. A.: “Medical Robots: Current Systems and Research Directions” In </w:t>
      </w:r>
      <w:r w:rsidRPr="003D219A">
        <w:rPr>
          <w:i/>
          <w:sz w:val="18"/>
          <w:shd w:val="clear" w:color="auto" w:fill="FFFFFF"/>
        </w:rPr>
        <w:t>Hindawi Journal of Robotics Volume 2012, Article ID 401613</w:t>
      </w:r>
      <w:r w:rsidRPr="003D219A">
        <w:rPr>
          <w:sz w:val="18"/>
          <w:shd w:val="clear" w:color="auto" w:fill="FFFFFF"/>
        </w:rPr>
        <w:t>. DOI 10.1155/2012/401613</w:t>
      </w:r>
    </w:p>
    <w:p w14:paraId="64166C1A" w14:textId="77777777" w:rsidR="008B61D2" w:rsidRPr="003D219A" w:rsidRDefault="008B61D2" w:rsidP="003D219A">
      <w:pPr>
        <w:pStyle w:val="BodyTextIndent"/>
        <w:jc w:val="left"/>
        <w:rPr>
          <w:sz w:val="18"/>
        </w:rPr>
      </w:pPr>
    </w:p>
    <w:p w14:paraId="4B3E06F9" w14:textId="77777777" w:rsidR="008B61D2" w:rsidRPr="003D219A" w:rsidRDefault="008B61D2" w:rsidP="003D219A">
      <w:pPr>
        <w:pStyle w:val="BodyTextIndent"/>
        <w:ind w:firstLine="0"/>
        <w:jc w:val="left"/>
        <w:rPr>
          <w:sz w:val="18"/>
        </w:rPr>
      </w:pPr>
    </w:p>
    <w:p w14:paraId="020FFAE2" w14:textId="561B7370" w:rsidR="00974E1E" w:rsidRPr="003D219A" w:rsidRDefault="00974E1E" w:rsidP="003D219A">
      <w:pPr>
        <w:pStyle w:val="BodyTextIndent"/>
        <w:ind w:firstLine="0"/>
        <w:jc w:val="left"/>
        <w:rPr>
          <w:sz w:val="18"/>
        </w:rPr>
      </w:pPr>
      <w:r w:rsidRPr="003D219A">
        <w:rPr>
          <w:sz w:val="18"/>
        </w:rPr>
        <w:t xml:space="preserve">[9] Q. H. Li, L. Zamorano, A. Pandya, R. Perez, J. Gong, and F. Diaz, “The application accuracy of the NeuroMate robot— a quantitative comparison with frameless and frame-based surgical localization systems,” </w:t>
      </w:r>
      <w:r w:rsidRPr="003D219A">
        <w:rPr>
          <w:i/>
          <w:sz w:val="18"/>
        </w:rPr>
        <w:t>Computer Aided Surgery, vol. 7, no. 2, pp. 90–98, 2002.</w:t>
      </w:r>
    </w:p>
    <w:p w14:paraId="5587195B" w14:textId="77777777" w:rsidR="00A066F5" w:rsidRPr="003D219A" w:rsidRDefault="00A066F5" w:rsidP="003D219A">
      <w:pPr>
        <w:pStyle w:val="BodyTextIndent"/>
        <w:ind w:firstLine="0"/>
        <w:jc w:val="left"/>
        <w:rPr>
          <w:sz w:val="18"/>
        </w:rPr>
      </w:pPr>
    </w:p>
    <w:p w14:paraId="6355AEE5" w14:textId="7018C5CA" w:rsidR="00A066F5" w:rsidRPr="003D219A" w:rsidRDefault="00A066F5" w:rsidP="003D219A">
      <w:pPr>
        <w:pStyle w:val="BodyTextIndent"/>
        <w:ind w:firstLine="0"/>
        <w:jc w:val="left"/>
        <w:rPr>
          <w:color w:val="000000"/>
          <w:kern w:val="0"/>
          <w:sz w:val="18"/>
          <w:szCs w:val="16"/>
          <w:lang w:eastAsia="zh-CN"/>
        </w:rPr>
      </w:pPr>
      <w:r w:rsidRPr="003D219A">
        <w:rPr>
          <w:sz w:val="18"/>
        </w:rPr>
        <w:t>[10] M. Remacle, V. M. N. Prasad, G. Lawson, L. Plisson, V. Bachy, and S. Van der Vorst, “Transoral robotic surgery (TORS) with the Medrobotics Flex</w:t>
      </w:r>
      <w:r w:rsidRPr="003D219A">
        <w:rPr>
          <w:sz w:val="18"/>
          <w:vertAlign w:val="superscript"/>
        </w:rPr>
        <w:t>TM</w:t>
      </w:r>
      <w:r w:rsidRPr="003D219A">
        <w:rPr>
          <w:sz w:val="18"/>
        </w:rPr>
        <w:t xml:space="preserve"> System: first surgical application on humans,” </w:t>
      </w:r>
      <w:r w:rsidRPr="003D219A">
        <w:rPr>
          <w:i/>
          <w:sz w:val="18"/>
        </w:rPr>
        <w:t>European Archives of Otorhinolaryngology, February, 2015</w:t>
      </w:r>
      <w:r w:rsidRPr="003D219A">
        <w:rPr>
          <w:sz w:val="18"/>
        </w:rPr>
        <w:t xml:space="preserve">. </w:t>
      </w:r>
      <w:r w:rsidRPr="003D219A">
        <w:rPr>
          <w:color w:val="000000"/>
          <w:kern w:val="0"/>
          <w:sz w:val="18"/>
          <w:szCs w:val="16"/>
          <w:lang w:eastAsia="zh-CN"/>
        </w:rPr>
        <w:t>DOI 10.1007/s00405-015-3532-x</w:t>
      </w:r>
    </w:p>
    <w:p w14:paraId="43060F2A" w14:textId="77777777" w:rsidR="00A066F5" w:rsidRPr="003D219A" w:rsidRDefault="00A066F5" w:rsidP="003D219A">
      <w:pPr>
        <w:pStyle w:val="BodyTextIndent"/>
        <w:ind w:firstLine="0"/>
        <w:jc w:val="left"/>
        <w:rPr>
          <w:color w:val="000000"/>
          <w:kern w:val="0"/>
          <w:sz w:val="18"/>
          <w:szCs w:val="16"/>
          <w:lang w:eastAsia="zh-CN"/>
        </w:rPr>
      </w:pPr>
    </w:p>
    <w:p w14:paraId="5A8087B0" w14:textId="5DE071DF" w:rsidR="00A066F5" w:rsidRPr="003D219A" w:rsidRDefault="00A066F5" w:rsidP="003D219A">
      <w:pPr>
        <w:pStyle w:val="BodyTextIndent"/>
        <w:ind w:firstLine="0"/>
        <w:jc w:val="left"/>
        <w:rPr>
          <w:color w:val="000000"/>
          <w:kern w:val="0"/>
          <w:sz w:val="18"/>
          <w:szCs w:val="16"/>
          <w:lang w:eastAsia="zh-CN"/>
        </w:rPr>
        <w:sectPr w:rsidR="00A066F5" w:rsidRPr="003D219A">
          <w:type w:val="continuous"/>
          <w:pgSz w:w="12240" w:h="15840"/>
          <w:pgMar w:top="1440" w:right="720" w:bottom="1440" w:left="720" w:header="720" w:footer="720" w:gutter="0"/>
          <w:cols w:num="2" w:space="540" w:equalWidth="0">
            <w:col w:w="5130" w:space="540"/>
            <w:col w:w="5130"/>
          </w:cols>
        </w:sectPr>
      </w:pPr>
      <w:r w:rsidRPr="003D219A">
        <w:rPr>
          <w:color w:val="000000"/>
          <w:kern w:val="0"/>
          <w:sz w:val="18"/>
          <w:szCs w:val="16"/>
          <w:lang w:eastAsia="zh-CN"/>
        </w:rPr>
        <w:t>[11]</w:t>
      </w:r>
      <w:r w:rsidR="003D219A" w:rsidRPr="003D219A">
        <w:rPr>
          <w:color w:val="000000"/>
          <w:kern w:val="0"/>
          <w:sz w:val="18"/>
          <w:szCs w:val="16"/>
          <w:lang w:eastAsia="zh-CN"/>
        </w:rPr>
        <w:t xml:space="preserve"> The Economist, “New surgical robots are about to enter the operating theater,” </w:t>
      </w:r>
      <w:r w:rsidR="003D219A" w:rsidRPr="003D219A">
        <w:rPr>
          <w:i/>
          <w:color w:val="000000"/>
          <w:kern w:val="0"/>
          <w:sz w:val="18"/>
          <w:szCs w:val="16"/>
          <w:lang w:eastAsia="zh-CN"/>
        </w:rPr>
        <w:t>The Economist; Science and technology, November 16, 2017.</w:t>
      </w:r>
      <w:r w:rsidR="003D219A" w:rsidRPr="003D219A">
        <w:rPr>
          <w:color w:val="000000"/>
          <w:kern w:val="0"/>
          <w:sz w:val="18"/>
          <w:szCs w:val="16"/>
          <w:lang w:eastAsia="zh-CN"/>
        </w:rPr>
        <w:t xml:space="preserve">  URL:</w:t>
      </w:r>
      <w:r w:rsidR="003D219A" w:rsidRPr="003D219A">
        <w:rPr>
          <w:color w:val="000000"/>
          <w:kern w:val="0"/>
          <w:sz w:val="18"/>
          <w:szCs w:val="16"/>
          <w:u w:val="single"/>
          <w:lang w:eastAsia="zh-CN"/>
        </w:rPr>
        <w:t xml:space="preserve"> https://www.economist.com/news/science-and-technology/21731378-surgeons-will-soon-have-more-helping-mechanical-hands-new-surgical-robots-are</w:t>
      </w:r>
    </w:p>
    <w:p w14:paraId="259E5D05" w14:textId="77777777" w:rsidR="008B61D2" w:rsidRPr="00A066F5" w:rsidRDefault="008B61D2" w:rsidP="008E446C">
      <w:pPr>
        <w:pStyle w:val="BodyTextIndent"/>
      </w:pPr>
    </w:p>
    <w:sectPr w:rsidR="008B61D2" w:rsidRPr="00A066F5">
      <w:type w:val="continuous"/>
      <w:pgSz w:w="12240" w:h="15840"/>
      <w:pgMar w:top="1440" w:right="720" w:bottom="1440" w:left="720" w:header="720" w:footer="720" w:gutter="0"/>
      <w:cols w:num="2" w:space="540" w:equalWidth="0">
        <w:col w:w="5130" w:space="540"/>
        <w:col w:w="513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9" w:author="WOLF512" w:date="2018-01-24T23:46:00Z" w:initials="W">
    <w:p w14:paraId="3A657BD8" w14:textId="77777777" w:rsidR="00C70116" w:rsidRDefault="00C70116">
      <w:pPr>
        <w:pStyle w:val="CommentText"/>
      </w:pPr>
      <w:r>
        <w:rPr>
          <w:rStyle w:val="CommentReference"/>
        </w:rPr>
        <w:annotationRef/>
      </w:r>
      <w:r>
        <w:t>Do we use the word system to describe our array?</w:t>
      </w:r>
    </w:p>
  </w:comment>
  <w:comment w:id="10" w:author="Edward Nichols" w:date="2018-01-25T23:29:00Z" w:initials="EN">
    <w:p w14:paraId="1BA64AD3" w14:textId="57D33BAD" w:rsidR="002B1D71" w:rsidRDefault="002B1D71">
      <w:pPr>
        <w:pStyle w:val="CommentText"/>
      </w:pPr>
      <w:r>
        <w:rPr>
          <w:rStyle w:val="CommentReference"/>
        </w:rPr>
        <w:annotationRef/>
      </w:r>
      <w:r>
        <w:t>We can say it describes everything, including the array.</w:t>
      </w:r>
    </w:p>
  </w:comment>
  <w:comment w:id="6" w:author="WOLF512" w:date="2018-01-24T23:50:00Z" w:initials="W">
    <w:p w14:paraId="624CDF5D" w14:textId="77777777" w:rsidR="00C70116" w:rsidRDefault="00C70116">
      <w:pPr>
        <w:pStyle w:val="CommentText"/>
      </w:pPr>
      <w:r>
        <w:rPr>
          <w:rStyle w:val="CommentReference"/>
        </w:rPr>
        <w:annotationRef/>
      </w:r>
      <w:r>
        <w:t>Please read – I am thinking lets push the mentioning of electromagnets until the end.</w:t>
      </w:r>
    </w:p>
  </w:comment>
  <w:comment w:id="7" w:author="Edward Nichols" w:date="2018-01-25T23:29:00Z" w:initials="EN">
    <w:p w14:paraId="1E3E5E97" w14:textId="76ECBF4E" w:rsidR="002B1D71" w:rsidRDefault="002B1D71">
      <w:pPr>
        <w:pStyle w:val="CommentText"/>
      </w:pPr>
      <w:r>
        <w:rPr>
          <w:rStyle w:val="CommentReference"/>
        </w:rPr>
        <w:annotationRef/>
      </w:r>
      <w:r>
        <w:t xml:space="preserve">I added a bit to allude to the context laid in the background. </w:t>
      </w:r>
      <w:r w:rsidR="004F2F3F">
        <w:t>What you wrote r</w:t>
      </w:r>
      <w:r>
        <w:t>eads great.</w:t>
      </w:r>
    </w:p>
  </w:comment>
  <w:comment w:id="8" w:author="WOLF512" w:date="2018-01-29T22:11:00Z" w:initials="W">
    <w:p w14:paraId="7A5278A8" w14:textId="149C0758" w:rsidR="009E00A3" w:rsidRDefault="009E00A3">
      <w:pPr>
        <w:pStyle w:val="CommentText"/>
      </w:pPr>
      <w:r>
        <w:rPr>
          <w:rStyle w:val="CommentReference"/>
        </w:rPr>
        <w:annotationRef/>
      </w:r>
      <w:r>
        <w:t>Ready!</w:t>
      </w:r>
    </w:p>
  </w:comment>
  <w:comment w:id="11" w:author="WOLF512" w:date="2018-01-24T23:49:00Z" w:initials="W">
    <w:p w14:paraId="3A21E115" w14:textId="77777777" w:rsidR="00C70116" w:rsidRDefault="00C70116">
      <w:pPr>
        <w:pStyle w:val="CommentText"/>
      </w:pPr>
      <w:r>
        <w:rPr>
          <w:rStyle w:val="CommentReference"/>
        </w:rPr>
        <w:annotationRef/>
      </w:r>
      <w:r>
        <w:t>Going to one magnet, eliminating the table</w:t>
      </w:r>
    </w:p>
  </w:comment>
  <w:comment w:id="12" w:author="Edward Nichols" w:date="2018-01-25T23:30:00Z" w:initials="EN">
    <w:p w14:paraId="00CD6044" w14:textId="7E685326" w:rsidR="002B1D71" w:rsidRDefault="002B1D71">
      <w:pPr>
        <w:pStyle w:val="CommentText"/>
      </w:pPr>
      <w:r>
        <w:rPr>
          <w:rStyle w:val="CommentReference"/>
        </w:rPr>
        <w:annotationRef/>
      </w:r>
      <w:r>
        <w:t>Dope.</w:t>
      </w:r>
    </w:p>
  </w:comment>
  <w:comment w:id="13" w:author="WOLF512" w:date="2018-01-28T22:53:00Z" w:initials="W">
    <w:p w14:paraId="48E18E54" w14:textId="43417C91" w:rsidR="00D74C5F" w:rsidRDefault="00D74C5F">
      <w:pPr>
        <w:pStyle w:val="CommentText"/>
      </w:pPr>
      <w:r>
        <w:rPr>
          <w:rStyle w:val="CommentReference"/>
        </w:rPr>
        <w:annotationRef/>
      </w:r>
      <w:r>
        <w:t>Recover the sensor array section</w:t>
      </w:r>
    </w:p>
  </w:comment>
  <w:comment w:id="14" w:author="Edward Nichols [2]" w:date="2017-10-31T21:29:00Z" w:initials="EN">
    <w:p w14:paraId="3759B455" w14:textId="77777777" w:rsidR="00416B59" w:rsidRDefault="00416B59" w:rsidP="00416B59">
      <w:pPr>
        <w:pStyle w:val="CommentText"/>
      </w:pPr>
      <w:r>
        <w:rPr>
          <w:rStyle w:val="CommentReference"/>
        </w:rPr>
        <w:annotationRef/>
      </w:r>
      <w:r>
        <w:t>There is an analytical solution, it is just different for each input data sample and it needs to be computed on the fly. We picked LMA because it is known to be  exceptionally efficient at solving non-linear problems.</w:t>
      </w:r>
    </w:p>
  </w:comment>
  <w:comment w:id="15" w:author="WOLF512" w:date="2018-01-29T22:30:00Z" w:initials="W">
    <w:p w14:paraId="35E52655" w14:textId="13F0A3B7" w:rsidR="0032434B" w:rsidRDefault="0032434B">
      <w:pPr>
        <w:pStyle w:val="CommentText"/>
      </w:pPr>
      <w:r>
        <w:rPr>
          <w:rStyle w:val="CommentReference"/>
        </w:rPr>
        <w:annotationRef/>
      </w:r>
      <w:r>
        <w:t>Changed the wording so that no claims were made about the analytical solution</w:t>
      </w:r>
    </w:p>
  </w:comment>
  <w:comment w:id="16" w:author="WOLF512" w:date="2018-01-29T22:32:00Z" w:initials="W">
    <w:p w14:paraId="7C4BFBBB" w14:textId="38CB1415" w:rsidR="0032434B" w:rsidRDefault="0032434B">
      <w:pPr>
        <w:pStyle w:val="CommentText"/>
      </w:pPr>
      <w:r>
        <w:rPr>
          <w:rStyle w:val="CommentReference"/>
        </w:rPr>
        <w:annotationRef/>
      </w:r>
      <w:r>
        <w:t>Can someone confirm this statement?</w:t>
      </w:r>
    </w:p>
  </w:comment>
  <w:comment w:id="17" w:author="Lobo, Fluvio" w:date="2018-01-30T12:34:00Z" w:initials="LF">
    <w:p w14:paraId="1FC51A51" w14:textId="4AE64EF7" w:rsidR="00A47C32" w:rsidRDefault="00A47C32">
      <w:pPr>
        <w:pStyle w:val="CommentText"/>
      </w:pPr>
      <w:r>
        <w:rPr>
          <w:rStyle w:val="CommentReference"/>
        </w:rPr>
        <w:annotationRef/>
      </w:r>
      <w:r>
        <w:t>Confirmed by Mohammad</w:t>
      </w:r>
    </w:p>
  </w:comment>
  <w:comment w:id="18" w:author="WOLF512" w:date="2018-01-30T23:47:00Z" w:initials="W">
    <w:p w14:paraId="6EC8997C" w14:textId="6067D37A" w:rsidR="007E2B44" w:rsidRDefault="007E2B44">
      <w:pPr>
        <w:pStyle w:val="CommentText"/>
      </w:pPr>
      <w:r>
        <w:rPr>
          <w:rStyle w:val="CommentReference"/>
        </w:rPr>
        <w:annotationRef/>
      </w:r>
      <w:r>
        <w:t>I have decided to remove the figure of the algorithm flowchart as it does not much information</w:t>
      </w:r>
    </w:p>
  </w:comment>
  <w:comment w:id="19" w:author="WOLF512" w:date="2018-01-28T22:39:00Z" w:initials="W">
    <w:p w14:paraId="24225BF5" w14:textId="1DB9A294" w:rsidR="008B44A8" w:rsidRDefault="008B44A8">
      <w:pPr>
        <w:pStyle w:val="CommentText"/>
      </w:pPr>
      <w:r>
        <w:rPr>
          <w:rStyle w:val="CommentReference"/>
        </w:rPr>
        <w:annotationRef/>
      </w:r>
      <w:r>
        <w:t>Eliminated Table 1 and just mentioned the K value for the large magnet. Please revise.</w:t>
      </w:r>
    </w:p>
  </w:comment>
  <w:comment w:id="20" w:author="WOLF512" w:date="2018-01-28T22:59:00Z" w:initials="W">
    <w:p w14:paraId="6A839F0E" w14:textId="1A138AEE" w:rsidR="004848A7" w:rsidRDefault="004848A7">
      <w:pPr>
        <w:pStyle w:val="CommentText"/>
      </w:pPr>
      <w:r>
        <w:rPr>
          <w:rStyle w:val="CommentReference"/>
        </w:rPr>
        <w:annotationRef/>
      </w:r>
      <w:r>
        <w:t>Continue here to add results and the associated performance measurement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A657BD8" w15:done="1"/>
  <w15:commentEx w15:paraId="1BA64AD3" w15:paraIdParent="3A657BD8" w15:done="1"/>
  <w15:commentEx w15:paraId="624CDF5D" w15:done="1"/>
  <w15:commentEx w15:paraId="1E3E5E97" w15:paraIdParent="624CDF5D" w15:done="1"/>
  <w15:commentEx w15:paraId="7A5278A8" w15:paraIdParent="624CDF5D" w15:done="1"/>
  <w15:commentEx w15:paraId="3A21E115" w15:done="1"/>
  <w15:commentEx w15:paraId="00CD6044" w15:paraIdParent="3A21E115" w15:done="1"/>
  <w15:commentEx w15:paraId="48E18E54" w15:done="1"/>
  <w15:commentEx w15:paraId="3759B455" w15:done="1"/>
  <w15:commentEx w15:paraId="35E52655" w15:paraIdParent="3759B455" w15:done="1"/>
  <w15:commentEx w15:paraId="7C4BFBBB" w15:done="1"/>
  <w15:commentEx w15:paraId="1FC51A51" w15:paraIdParent="7C4BFBBB" w15:done="1"/>
  <w15:commentEx w15:paraId="6EC8997C" w15:done="1"/>
  <w15:commentEx w15:paraId="24225BF5" w15:done="1"/>
  <w15:commentEx w15:paraId="6A839F0E"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2526EBB" w16cid:durableId="1E1395FB"/>
  <w16cid:commentId w16cid:paraId="2F6EAF43" w16cid:durableId="1E139132"/>
  <w16cid:commentId w16cid:paraId="44A81963" w16cid:durableId="1E13954C"/>
  <w16cid:commentId w16cid:paraId="3A657BD8" w16cid:durableId="1E139969"/>
  <w16cid:commentId w16cid:paraId="1BA64AD3" w16cid:durableId="1E14E6F5"/>
  <w16cid:commentId w16cid:paraId="624CDF5D" w16cid:durableId="1E139A33"/>
  <w16cid:commentId w16cid:paraId="1E3E5E97" w16cid:durableId="1E14E6C7"/>
  <w16cid:commentId w16cid:paraId="3A21E115" w16cid:durableId="1E139A1D"/>
  <w16cid:commentId w16cid:paraId="00CD6044" w16cid:durableId="1E14E70C"/>
  <w16cid:commentId w16cid:paraId="3759B455" w16cid:durableId="1E14EBB5"/>
  <w16cid:commentId w16cid:paraId="0F50CB1D" w16cid:durableId="1E14ECDC"/>
  <w16cid:commentId w16cid:paraId="42B77213" w16cid:durableId="1E14ED32"/>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FED9DE" w14:textId="77777777" w:rsidR="00AC6950" w:rsidRDefault="00AC6950">
      <w:r>
        <w:separator/>
      </w:r>
    </w:p>
  </w:endnote>
  <w:endnote w:type="continuationSeparator" w:id="0">
    <w:p w14:paraId="76061888" w14:textId="77777777" w:rsidR="00AC6950" w:rsidRDefault="00AC69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Times">
    <w:panose1 w:val="02020603050405020304"/>
    <w:charset w:val="00"/>
    <w:family w:val="roman"/>
    <w:pitch w:val="variable"/>
    <w:sig w:usb0="E0002AF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DengXian Light">
    <w:altName w:val="Microsoft YaHei"/>
    <w:charset w:val="86"/>
    <w:family w:val="auto"/>
    <w:pitch w:val="variable"/>
    <w:sig w:usb0="00000000"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SimSun"/>
    <w:panose1 w:val="02010600030101010101"/>
    <w:charset w:val="86"/>
    <w:family w:val="script"/>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7E0323" w14:textId="598E6453" w:rsidR="00C70116" w:rsidRDefault="00C70116">
    <w:pPr>
      <w:pStyle w:val="Footer"/>
    </w:pPr>
    <w:r>
      <w:tab/>
    </w:r>
    <w:r>
      <w:fldChar w:fldCharType="begin"/>
    </w:r>
    <w:r>
      <w:instrText xml:space="preserve"> PAGE  \* MERGEFORMAT </w:instrText>
    </w:r>
    <w:r>
      <w:fldChar w:fldCharType="separate"/>
    </w:r>
    <w:r w:rsidR="001F5CA2">
      <w:rPr>
        <w:noProof/>
      </w:rPr>
      <w:t>1</w:t>
    </w:r>
    <w:r>
      <w:fldChar w:fldCharType="end"/>
    </w:r>
    <w:r>
      <w:tab/>
      <w:t>Copyright © 2018 by ASME</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F7D257" w14:textId="77777777" w:rsidR="00AC6950" w:rsidRDefault="00AC6950">
      <w:r>
        <w:separator/>
      </w:r>
    </w:p>
  </w:footnote>
  <w:footnote w:type="continuationSeparator" w:id="0">
    <w:p w14:paraId="13DFE606" w14:textId="77777777" w:rsidR="00AC6950" w:rsidRDefault="00AC695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C45D48"/>
    <w:multiLevelType w:val="hybridMultilevel"/>
    <w:tmpl w:val="D3B2F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A8E2203"/>
    <w:multiLevelType w:val="hybridMultilevel"/>
    <w:tmpl w:val="11589D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D470A67"/>
    <w:multiLevelType w:val="multilevel"/>
    <w:tmpl w:val="A300A2BC"/>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720" w:hanging="36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440" w:hanging="108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7CB57F0B"/>
    <w:multiLevelType w:val="hybridMultilevel"/>
    <w:tmpl w:val="57F0EC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OLF512">
    <w15:presenceInfo w15:providerId="None" w15:userId="WOLF512"/>
  </w15:person>
  <w15:person w15:author="Edward Nichols">
    <w15:presenceInfo w15:providerId="AD" w15:userId="S-1-5-21-3321706664-3550189033-2069973558-1001"/>
  </w15:person>
  <w15:person w15:author="Edward Nichols [2]">
    <w15:presenceInfo w15:providerId="None" w15:userId="Edward Nichols"/>
  </w15:person>
  <w15:person w15:author="Lobo, Fluvio">
    <w15:presenceInfo w15:providerId="None" w15:userId="Lobo, Fluvi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15"/>
  <w:drawingGridVerticalSpacing w:val="115"/>
  <w:doNotUseMarginsForDrawingGridOrigin/>
  <w:drawingGridHorizontalOrigin w:val="1699"/>
  <w:drawingGridVerticalOrigin w:val="1987"/>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suppressTopSpacing/>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AutoNewFlag" w:val="Yes"/>
    <w:docVar w:name="CreateASMEToolbarFlag" w:val="-1"/>
    <w:docVar w:name="MarkTerritory" w:val="D:\ASME\proposal\AuthKit\version2\irvine7.doc by Howard Kaikow with template C:\msoffice\Templates\ASME.dot on 02/29/96 at 11:01"/>
    <w:docVar w:name="MarkTerritoryLocal" w:val="Document2 by Howard Kaikow with template C:\msoffice\Templates\ASME.dot on 02/29/96 at 10:39"/>
    <w:docVar w:name="SetStylesFlag" w:val="-1"/>
  </w:docVars>
  <w:rsids>
    <w:rsidRoot w:val="007B2BF3"/>
    <w:rsid w:val="00007511"/>
    <w:rsid w:val="00014889"/>
    <w:rsid w:val="00016995"/>
    <w:rsid w:val="0003335C"/>
    <w:rsid w:val="00043B44"/>
    <w:rsid w:val="000828D0"/>
    <w:rsid w:val="00085D1B"/>
    <w:rsid w:val="00093B2C"/>
    <w:rsid w:val="00095C9B"/>
    <w:rsid w:val="000A1FAD"/>
    <w:rsid w:val="000A52A5"/>
    <w:rsid w:val="000B0FCF"/>
    <w:rsid w:val="000D46A5"/>
    <w:rsid w:val="000D6FD3"/>
    <w:rsid w:val="000F64D1"/>
    <w:rsid w:val="00103CD3"/>
    <w:rsid w:val="00110E28"/>
    <w:rsid w:val="00112982"/>
    <w:rsid w:val="00130DA5"/>
    <w:rsid w:val="001443A7"/>
    <w:rsid w:val="0016192A"/>
    <w:rsid w:val="001B0A39"/>
    <w:rsid w:val="001C37B8"/>
    <w:rsid w:val="001F5CA2"/>
    <w:rsid w:val="00214700"/>
    <w:rsid w:val="0022230E"/>
    <w:rsid w:val="0023106E"/>
    <w:rsid w:val="00233F40"/>
    <w:rsid w:val="00235220"/>
    <w:rsid w:val="00255D27"/>
    <w:rsid w:val="0027111D"/>
    <w:rsid w:val="002966AC"/>
    <w:rsid w:val="002B1D71"/>
    <w:rsid w:val="002B301E"/>
    <w:rsid w:val="002B5973"/>
    <w:rsid w:val="002D1E55"/>
    <w:rsid w:val="002E3907"/>
    <w:rsid w:val="00303CE7"/>
    <w:rsid w:val="00321115"/>
    <w:rsid w:val="0032434B"/>
    <w:rsid w:val="00332037"/>
    <w:rsid w:val="0037275A"/>
    <w:rsid w:val="003906D5"/>
    <w:rsid w:val="003C2ABB"/>
    <w:rsid w:val="003D219A"/>
    <w:rsid w:val="003D6807"/>
    <w:rsid w:val="004164E8"/>
    <w:rsid w:val="00416B59"/>
    <w:rsid w:val="00423228"/>
    <w:rsid w:val="00436015"/>
    <w:rsid w:val="004848A7"/>
    <w:rsid w:val="00490CA0"/>
    <w:rsid w:val="00492528"/>
    <w:rsid w:val="004A3FE8"/>
    <w:rsid w:val="004D14D9"/>
    <w:rsid w:val="004E3FC7"/>
    <w:rsid w:val="004E4A3F"/>
    <w:rsid w:val="004E5D04"/>
    <w:rsid w:val="004E651A"/>
    <w:rsid w:val="004F2F3F"/>
    <w:rsid w:val="00516284"/>
    <w:rsid w:val="00561E88"/>
    <w:rsid w:val="00565FD8"/>
    <w:rsid w:val="00571F97"/>
    <w:rsid w:val="005763D1"/>
    <w:rsid w:val="00595D54"/>
    <w:rsid w:val="005964B6"/>
    <w:rsid w:val="005E35F2"/>
    <w:rsid w:val="005F7622"/>
    <w:rsid w:val="005F76D7"/>
    <w:rsid w:val="005F7C15"/>
    <w:rsid w:val="0060621B"/>
    <w:rsid w:val="00626E3D"/>
    <w:rsid w:val="006301FB"/>
    <w:rsid w:val="006339F0"/>
    <w:rsid w:val="00671294"/>
    <w:rsid w:val="006718F7"/>
    <w:rsid w:val="0067559D"/>
    <w:rsid w:val="006862BD"/>
    <w:rsid w:val="00692E1A"/>
    <w:rsid w:val="006A525D"/>
    <w:rsid w:val="0070232B"/>
    <w:rsid w:val="00752D0E"/>
    <w:rsid w:val="0076261E"/>
    <w:rsid w:val="00765C20"/>
    <w:rsid w:val="00765CEE"/>
    <w:rsid w:val="00794FC6"/>
    <w:rsid w:val="007A67E9"/>
    <w:rsid w:val="007B2BF3"/>
    <w:rsid w:val="007E2B44"/>
    <w:rsid w:val="007E44BF"/>
    <w:rsid w:val="00821298"/>
    <w:rsid w:val="00827601"/>
    <w:rsid w:val="008402A7"/>
    <w:rsid w:val="00850756"/>
    <w:rsid w:val="008631EB"/>
    <w:rsid w:val="00875042"/>
    <w:rsid w:val="008B44A8"/>
    <w:rsid w:val="008B61D2"/>
    <w:rsid w:val="008E446C"/>
    <w:rsid w:val="008F5761"/>
    <w:rsid w:val="008F68AB"/>
    <w:rsid w:val="00931511"/>
    <w:rsid w:val="00951AFB"/>
    <w:rsid w:val="00974E1E"/>
    <w:rsid w:val="0099043D"/>
    <w:rsid w:val="0099643A"/>
    <w:rsid w:val="009A11C0"/>
    <w:rsid w:val="009A2F89"/>
    <w:rsid w:val="009A5F28"/>
    <w:rsid w:val="009B2CAF"/>
    <w:rsid w:val="009B3CDC"/>
    <w:rsid w:val="009D0070"/>
    <w:rsid w:val="009D0B54"/>
    <w:rsid w:val="009E00A3"/>
    <w:rsid w:val="00A055D6"/>
    <w:rsid w:val="00A066F5"/>
    <w:rsid w:val="00A25482"/>
    <w:rsid w:val="00A335C6"/>
    <w:rsid w:val="00A47C32"/>
    <w:rsid w:val="00A847AD"/>
    <w:rsid w:val="00AB53EC"/>
    <w:rsid w:val="00AC6680"/>
    <w:rsid w:val="00AC6824"/>
    <w:rsid w:val="00AC6950"/>
    <w:rsid w:val="00AC7103"/>
    <w:rsid w:val="00AD55AE"/>
    <w:rsid w:val="00AF3E15"/>
    <w:rsid w:val="00AF5484"/>
    <w:rsid w:val="00AF650D"/>
    <w:rsid w:val="00B01D82"/>
    <w:rsid w:val="00B033CA"/>
    <w:rsid w:val="00B555D0"/>
    <w:rsid w:val="00B646E7"/>
    <w:rsid w:val="00B70E14"/>
    <w:rsid w:val="00B838B0"/>
    <w:rsid w:val="00B83E10"/>
    <w:rsid w:val="00B8412F"/>
    <w:rsid w:val="00B97010"/>
    <w:rsid w:val="00BA3EE9"/>
    <w:rsid w:val="00BC063F"/>
    <w:rsid w:val="00BC075A"/>
    <w:rsid w:val="00BC4469"/>
    <w:rsid w:val="00BD31C7"/>
    <w:rsid w:val="00C152C6"/>
    <w:rsid w:val="00C221C2"/>
    <w:rsid w:val="00C60777"/>
    <w:rsid w:val="00C62ADB"/>
    <w:rsid w:val="00C70116"/>
    <w:rsid w:val="00C74129"/>
    <w:rsid w:val="00CA28D7"/>
    <w:rsid w:val="00CC1878"/>
    <w:rsid w:val="00CC5B4D"/>
    <w:rsid w:val="00CD485C"/>
    <w:rsid w:val="00CE1D05"/>
    <w:rsid w:val="00D14BA8"/>
    <w:rsid w:val="00D23E9D"/>
    <w:rsid w:val="00D4688D"/>
    <w:rsid w:val="00D535B8"/>
    <w:rsid w:val="00D54570"/>
    <w:rsid w:val="00D74C5F"/>
    <w:rsid w:val="00DA0F6D"/>
    <w:rsid w:val="00DA5383"/>
    <w:rsid w:val="00DA7D24"/>
    <w:rsid w:val="00DD26F6"/>
    <w:rsid w:val="00DE1C3C"/>
    <w:rsid w:val="00DE4866"/>
    <w:rsid w:val="00DF53B3"/>
    <w:rsid w:val="00DF6808"/>
    <w:rsid w:val="00E17E07"/>
    <w:rsid w:val="00E25DDE"/>
    <w:rsid w:val="00E35E85"/>
    <w:rsid w:val="00E57059"/>
    <w:rsid w:val="00E62FE4"/>
    <w:rsid w:val="00E63F50"/>
    <w:rsid w:val="00E64F4C"/>
    <w:rsid w:val="00E70E4A"/>
    <w:rsid w:val="00E84D57"/>
    <w:rsid w:val="00EB024D"/>
    <w:rsid w:val="00EC186A"/>
    <w:rsid w:val="00EC464C"/>
    <w:rsid w:val="00ED2D4E"/>
    <w:rsid w:val="00EF2CCD"/>
    <w:rsid w:val="00F243A5"/>
    <w:rsid w:val="00F53A39"/>
    <w:rsid w:val="00F71E83"/>
    <w:rsid w:val="00F92AE1"/>
    <w:rsid w:val="00FA37DD"/>
    <w:rsid w:val="00FD7721"/>
    <w:rsid w:val="00FE0C54"/>
    <w:rsid w:val="00FE3849"/>
    <w:rsid w:val="00FE7074"/>
    <w:rsid w:val="00FF2F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DEF4221"/>
  <w15:chartTrackingRefBased/>
  <w15:docId w15:val="{35112C79-B8BD-4934-B962-F011954AA4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uiPriority="99"/>
    <w:lsdException w:name="caption" w:semiHidden="1" w:uiPriority="35" w:unhideWhenUsed="1" w:qFormat="1"/>
    <w:lsdException w:name="annotation reference" w:uiPriority="99"/>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overflowPunct w:val="0"/>
      <w:autoSpaceDE w:val="0"/>
      <w:autoSpaceDN w:val="0"/>
      <w:adjustRightInd w:val="0"/>
      <w:jc w:val="both"/>
      <w:textAlignment w:val="baseline"/>
    </w:pPr>
    <w:rPr>
      <w:kern w:val="14"/>
      <w:lang w:eastAsia="en-US"/>
    </w:rPr>
  </w:style>
  <w:style w:type="paragraph" w:styleId="Heading1">
    <w:name w:val="heading 1"/>
    <w:basedOn w:val="NomenclatureClauseTitle"/>
    <w:next w:val="Normal"/>
    <w:link w:val="Heading1Char"/>
    <w:qFormat/>
    <w:rsid w:val="002B1D71"/>
    <w:pPr>
      <w:outlineLvl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ClauseTitle">
    <w:name w:val="Abstract Clause Title"/>
    <w:basedOn w:val="Normal"/>
    <w:next w:val="BodyTextIndent"/>
    <w:pPr>
      <w:keepNext/>
    </w:pPr>
    <w:rPr>
      <w:rFonts w:ascii="Arial" w:hAnsi="Arial"/>
      <w:b/>
      <w:caps/>
    </w:rPr>
  </w:style>
  <w:style w:type="paragraph" w:styleId="BodyTextIndent">
    <w:name w:val="Body Text Indent"/>
    <w:basedOn w:val="Normal"/>
    <w:pPr>
      <w:ind w:firstLine="360"/>
    </w:pPr>
  </w:style>
  <w:style w:type="paragraph" w:customStyle="1" w:styleId="AcknowledgmentsClauseTitle">
    <w:name w:val="Acknowledgments Clause Title"/>
    <w:basedOn w:val="Normal"/>
    <w:next w:val="BodyTextIndent"/>
    <w:pPr>
      <w:keepNext/>
      <w:spacing w:before="240"/>
    </w:pPr>
    <w:rPr>
      <w:rFonts w:ascii="Arial" w:hAnsi="Arial"/>
      <w:b/>
      <w:caps/>
    </w:rPr>
  </w:style>
  <w:style w:type="paragraph" w:customStyle="1" w:styleId="Affiliation">
    <w:name w:val="Affiliation"/>
    <w:basedOn w:val="Normal"/>
    <w:pPr>
      <w:jc w:val="center"/>
    </w:pPr>
    <w:rPr>
      <w:rFonts w:ascii="Arial" w:hAnsi="Arial"/>
    </w:rPr>
  </w:style>
  <w:style w:type="paragraph" w:customStyle="1" w:styleId="Author">
    <w:name w:val="Author"/>
    <w:basedOn w:val="Normal"/>
    <w:next w:val="Affiliation"/>
    <w:pPr>
      <w:keepNext/>
      <w:jc w:val="center"/>
    </w:pPr>
    <w:rPr>
      <w:rFonts w:ascii="Arial" w:hAnsi="Arial"/>
      <w:b/>
    </w:rPr>
  </w:style>
  <w:style w:type="paragraph" w:customStyle="1" w:styleId="DocumentNumber">
    <w:name w:val="Document Number"/>
    <w:basedOn w:val="Normal"/>
    <w:next w:val="BodyTextIndent"/>
    <w:pPr>
      <w:spacing w:before="900"/>
      <w:jc w:val="right"/>
    </w:pPr>
    <w:rPr>
      <w:rFonts w:ascii="Arial" w:hAnsi="Arial"/>
      <w:b/>
      <w:sz w:val="36"/>
    </w:rPr>
  </w:style>
  <w:style w:type="paragraph" w:customStyle="1" w:styleId="EquationNumber">
    <w:name w:val="Equation Number"/>
    <w:basedOn w:val="Normal"/>
    <w:next w:val="BodyTextIndent"/>
    <w:pPr>
      <w:jc w:val="right"/>
    </w:pPr>
  </w:style>
  <w:style w:type="paragraph" w:customStyle="1" w:styleId="FigureCaption">
    <w:name w:val="Figure Caption"/>
    <w:basedOn w:val="Normal"/>
    <w:next w:val="BodyTextIndent"/>
    <w:pPr>
      <w:jc w:val="center"/>
    </w:pPr>
    <w:rPr>
      <w:rFonts w:ascii="Arial" w:hAnsi="Arial"/>
      <w:b/>
    </w:rPr>
  </w:style>
  <w:style w:type="paragraph" w:styleId="Footer">
    <w:name w:val="footer"/>
    <w:basedOn w:val="Normal"/>
    <w:next w:val="Header"/>
    <w:pPr>
      <w:tabs>
        <w:tab w:val="center" w:pos="5760"/>
        <w:tab w:val="right" w:pos="10800"/>
      </w:tabs>
    </w:pPr>
  </w:style>
  <w:style w:type="paragraph" w:styleId="Header">
    <w:name w:val="header"/>
    <w:basedOn w:val="Normal"/>
    <w:next w:val="Footer"/>
  </w:style>
  <w:style w:type="paragraph" w:styleId="FootnoteText">
    <w:name w:val="footnote text"/>
    <w:basedOn w:val="Normal"/>
    <w:semiHidden/>
    <w:pPr>
      <w:ind w:firstLine="360"/>
    </w:pPr>
    <w:rPr>
      <w:sz w:val="16"/>
    </w:rPr>
  </w:style>
  <w:style w:type="paragraph" w:customStyle="1" w:styleId="NomenclatureClauseTitle">
    <w:name w:val="Nomenclature Clause Title"/>
    <w:basedOn w:val="Normal"/>
    <w:next w:val="BodyTextIndent"/>
    <w:pPr>
      <w:keepNext/>
      <w:spacing w:before="240"/>
    </w:pPr>
    <w:rPr>
      <w:rFonts w:ascii="Arial" w:hAnsi="Arial"/>
      <w:b/>
      <w:caps/>
    </w:rPr>
  </w:style>
  <w:style w:type="paragraph" w:customStyle="1" w:styleId="ReferencesClauseTitle">
    <w:name w:val="References Clause Title"/>
    <w:basedOn w:val="Normal"/>
    <w:next w:val="BodyTextIndent"/>
    <w:pPr>
      <w:keepNext/>
      <w:spacing w:before="240"/>
    </w:pPr>
    <w:rPr>
      <w:rFonts w:ascii="Arial" w:hAnsi="Arial"/>
      <w:b/>
      <w:caps/>
    </w:rPr>
  </w:style>
  <w:style w:type="paragraph" w:customStyle="1" w:styleId="TableCaption">
    <w:name w:val="Table Caption"/>
    <w:basedOn w:val="Normal"/>
    <w:next w:val="BodyTextIndent"/>
    <w:pPr>
      <w:jc w:val="center"/>
    </w:pPr>
    <w:rPr>
      <w:rFonts w:ascii="Arial" w:hAnsi="Arial"/>
      <w:b/>
    </w:rPr>
  </w:style>
  <w:style w:type="paragraph" w:customStyle="1" w:styleId="TextHeading1">
    <w:name w:val="Text Heading 1"/>
    <w:basedOn w:val="Normal"/>
    <w:next w:val="BodyTextIndent"/>
    <w:pPr>
      <w:keepNext/>
      <w:spacing w:before="240"/>
    </w:pPr>
    <w:rPr>
      <w:rFonts w:ascii="Arial" w:hAnsi="Arial"/>
      <w:b/>
      <w:caps/>
    </w:rPr>
  </w:style>
  <w:style w:type="paragraph" w:customStyle="1" w:styleId="TextHeading2">
    <w:name w:val="Text Heading 2"/>
    <w:basedOn w:val="Normal"/>
    <w:next w:val="BodyTextIndent"/>
    <w:pPr>
      <w:keepNext/>
      <w:spacing w:before="240"/>
    </w:pPr>
    <w:rPr>
      <w:rFonts w:ascii="Arial" w:hAnsi="Arial"/>
      <w:b/>
      <w:u w:val="single"/>
    </w:rPr>
  </w:style>
  <w:style w:type="paragraph" w:customStyle="1" w:styleId="TextHeading3">
    <w:name w:val="Text Heading 3"/>
    <w:basedOn w:val="Normal"/>
    <w:next w:val="BodyTextIndent"/>
    <w:pPr>
      <w:spacing w:before="240"/>
      <w:ind w:left="360"/>
    </w:pPr>
    <w:rPr>
      <w:rFonts w:ascii="Arial" w:hAnsi="Arial"/>
      <w:b/>
      <w:u w:val="single"/>
    </w:rPr>
  </w:style>
  <w:style w:type="paragraph" w:styleId="Title">
    <w:name w:val="Title"/>
    <w:basedOn w:val="Normal"/>
    <w:qFormat/>
    <w:pPr>
      <w:spacing w:before="760"/>
      <w:jc w:val="center"/>
    </w:pPr>
    <w:rPr>
      <w:rFonts w:ascii="Arial" w:hAnsi="Arial"/>
      <w:b/>
      <w:caps/>
      <w:sz w:val="24"/>
    </w:rPr>
  </w:style>
  <w:style w:type="paragraph" w:styleId="PlainText">
    <w:name w:val="Plain Text"/>
    <w:basedOn w:val="Normal"/>
    <w:pPr>
      <w:suppressAutoHyphens w:val="0"/>
      <w:overflowPunct/>
      <w:autoSpaceDE/>
      <w:autoSpaceDN/>
      <w:adjustRightInd/>
      <w:jc w:val="left"/>
      <w:textAlignment w:val="auto"/>
    </w:pPr>
    <w:rPr>
      <w:rFonts w:ascii="Courier New" w:hAnsi="Courier New" w:cs="Courier New"/>
      <w:kern w:val="0"/>
    </w:rPr>
  </w:style>
  <w:style w:type="paragraph" w:styleId="NoSpacing">
    <w:name w:val="No Spacing"/>
    <w:basedOn w:val="Normal"/>
    <w:uiPriority w:val="1"/>
    <w:qFormat/>
    <w:rsid w:val="002B1D71"/>
    <w:pPr>
      <w:ind w:firstLine="360"/>
    </w:pPr>
    <w:rPr>
      <w:sz w:val="18"/>
      <w:szCs w:val="18"/>
    </w:rPr>
  </w:style>
  <w:style w:type="character" w:styleId="CommentReference">
    <w:name w:val="annotation reference"/>
    <w:uiPriority w:val="99"/>
    <w:rsid w:val="00490CA0"/>
    <w:rPr>
      <w:sz w:val="16"/>
      <w:szCs w:val="16"/>
    </w:rPr>
  </w:style>
  <w:style w:type="paragraph" w:styleId="CommentText">
    <w:name w:val="annotation text"/>
    <w:basedOn w:val="Normal"/>
    <w:link w:val="CommentTextChar"/>
    <w:uiPriority w:val="99"/>
    <w:rsid w:val="00490CA0"/>
  </w:style>
  <w:style w:type="character" w:customStyle="1" w:styleId="CommentTextChar">
    <w:name w:val="Comment Text Char"/>
    <w:link w:val="CommentText"/>
    <w:uiPriority w:val="99"/>
    <w:rsid w:val="00490CA0"/>
    <w:rPr>
      <w:kern w:val="14"/>
    </w:rPr>
  </w:style>
  <w:style w:type="paragraph" w:styleId="CommentSubject">
    <w:name w:val="annotation subject"/>
    <w:basedOn w:val="CommentText"/>
    <w:next w:val="CommentText"/>
    <w:link w:val="CommentSubjectChar"/>
    <w:rsid w:val="00490CA0"/>
    <w:rPr>
      <w:b/>
      <w:bCs/>
    </w:rPr>
  </w:style>
  <w:style w:type="character" w:customStyle="1" w:styleId="CommentSubjectChar">
    <w:name w:val="Comment Subject Char"/>
    <w:link w:val="CommentSubject"/>
    <w:rsid w:val="00490CA0"/>
    <w:rPr>
      <w:b/>
      <w:bCs/>
      <w:kern w:val="14"/>
    </w:rPr>
  </w:style>
  <w:style w:type="paragraph" w:styleId="BalloonText">
    <w:name w:val="Balloon Text"/>
    <w:basedOn w:val="Normal"/>
    <w:link w:val="BalloonTextChar"/>
    <w:uiPriority w:val="99"/>
    <w:rsid w:val="00490CA0"/>
    <w:rPr>
      <w:rFonts w:ascii="Segoe UI" w:hAnsi="Segoe UI" w:cs="Segoe UI"/>
      <w:sz w:val="18"/>
      <w:szCs w:val="18"/>
    </w:rPr>
  </w:style>
  <w:style w:type="character" w:customStyle="1" w:styleId="BalloonTextChar">
    <w:name w:val="Balloon Text Char"/>
    <w:link w:val="BalloonText"/>
    <w:uiPriority w:val="99"/>
    <w:rsid w:val="00490CA0"/>
    <w:rPr>
      <w:rFonts w:ascii="Segoe UI" w:hAnsi="Segoe UI" w:cs="Segoe UI"/>
      <w:kern w:val="14"/>
      <w:sz w:val="18"/>
      <w:szCs w:val="18"/>
    </w:rPr>
  </w:style>
  <w:style w:type="table" w:styleId="TableGrid">
    <w:name w:val="Table Grid"/>
    <w:basedOn w:val="TableNormal"/>
    <w:uiPriority w:val="59"/>
    <w:rsid w:val="00875042"/>
    <w:rPr>
      <w:rFonts w:ascii="Calibri" w:eastAsia="MS Mincho"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A055D6"/>
    <w:rPr>
      <w:color w:val="0563C1" w:themeColor="hyperlink"/>
      <w:u w:val="single"/>
    </w:rPr>
  </w:style>
  <w:style w:type="character" w:customStyle="1" w:styleId="UnresolvedMention">
    <w:name w:val="Unresolved Mention"/>
    <w:basedOn w:val="DefaultParagraphFont"/>
    <w:uiPriority w:val="99"/>
    <w:semiHidden/>
    <w:unhideWhenUsed/>
    <w:rsid w:val="00A055D6"/>
    <w:rPr>
      <w:color w:val="808080"/>
      <w:shd w:val="clear" w:color="auto" w:fill="E6E6E6"/>
    </w:rPr>
  </w:style>
  <w:style w:type="character" w:styleId="FollowedHyperlink">
    <w:name w:val="FollowedHyperlink"/>
    <w:basedOn w:val="DefaultParagraphFont"/>
    <w:rsid w:val="00255D27"/>
    <w:rPr>
      <w:color w:val="954F72" w:themeColor="followedHyperlink"/>
      <w:u w:val="single"/>
    </w:rPr>
  </w:style>
  <w:style w:type="character" w:customStyle="1" w:styleId="Heading1Char">
    <w:name w:val="Heading 1 Char"/>
    <w:basedOn w:val="DefaultParagraphFont"/>
    <w:link w:val="Heading1"/>
    <w:rsid w:val="002B1D71"/>
    <w:rPr>
      <w:rFonts w:ascii="Arial" w:hAnsi="Arial"/>
      <w:b/>
      <w:caps/>
      <w:kern w:val="14"/>
      <w:lang w:eastAsia="en-US"/>
    </w:rPr>
  </w:style>
  <w:style w:type="character" w:styleId="Strong">
    <w:name w:val="Strong"/>
    <w:basedOn w:val="DefaultParagraphFont"/>
    <w:qFormat/>
    <w:rsid w:val="00416B59"/>
    <w:rPr>
      <w:b/>
      <w:bCs/>
      <w:sz w:val="20"/>
    </w:rPr>
  </w:style>
  <w:style w:type="paragraph" w:styleId="Caption">
    <w:name w:val="caption"/>
    <w:basedOn w:val="Normal"/>
    <w:next w:val="Normal"/>
    <w:uiPriority w:val="35"/>
    <w:unhideWhenUsed/>
    <w:qFormat/>
    <w:rsid w:val="00416B59"/>
    <w:pPr>
      <w:tabs>
        <w:tab w:val="left" w:pos="288"/>
      </w:tabs>
      <w:suppressAutoHyphens w:val="0"/>
      <w:overflowPunct/>
      <w:autoSpaceDE/>
      <w:autoSpaceDN/>
      <w:adjustRightInd/>
      <w:spacing w:after="200"/>
      <w:textAlignment w:val="auto"/>
    </w:pPr>
    <w:rPr>
      <w:rFonts w:ascii="Times" w:eastAsia="MS Mincho" w:hAnsi="Times"/>
      <w:i/>
      <w:iCs/>
      <w:color w:val="44546A" w:themeColor="text2"/>
      <w:kern w:val="0"/>
      <w:sz w:val="18"/>
      <w:szCs w:val="18"/>
    </w:rPr>
  </w:style>
  <w:style w:type="character" w:styleId="PlaceholderText">
    <w:name w:val="Placeholder Text"/>
    <w:basedOn w:val="DefaultParagraphFont"/>
    <w:uiPriority w:val="99"/>
    <w:semiHidden/>
    <w:rsid w:val="008B44A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37923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microsoft.com/office/2011/relationships/people" Target="people.xml"/><Relationship Id="rId10" Type="http://schemas.openxmlformats.org/officeDocument/2006/relationships/comments" Target="comments.xml"/><Relationship Id="rId19"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msoffice\Templates\ASM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1C08FD-E501-4D11-9645-33CE92C997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ASME</Template>
  <TotalTime>0</TotalTime>
  <Pages>5</Pages>
  <Words>2539</Words>
  <Characters>14478</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Proceedings of</vt:lpstr>
    </vt:vector>
  </TitlesOfParts>
  <Company> </Company>
  <LinksUpToDate>false</LinksUpToDate>
  <CharactersWithSpaces>16984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of</dc:title>
  <dc:subject/>
  <dc:creator>Edward Daniel Nichols;Odeh, Mohammad</dc:creator>
  <cp:keywords/>
  <dc:description/>
  <cp:lastModifiedBy>Lobo, Fluvio</cp:lastModifiedBy>
  <cp:revision>2</cp:revision>
  <cp:lastPrinted>2018-01-31T17:58:00Z</cp:lastPrinted>
  <dcterms:created xsi:type="dcterms:W3CDTF">2018-01-31T18:00:00Z</dcterms:created>
  <dcterms:modified xsi:type="dcterms:W3CDTF">2018-01-31T18:00:00Z</dcterms:modified>
</cp:coreProperties>
</file>